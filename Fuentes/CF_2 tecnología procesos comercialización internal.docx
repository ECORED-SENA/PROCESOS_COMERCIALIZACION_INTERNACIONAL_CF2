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BC89544" w14:textId="77777777" w:rsidR="00D33A22" w:rsidRDefault="00D65FAE">
      <w:pPr>
        <w:jc w:val="center"/>
        <w:rPr>
          <w:b/>
          <w:sz w:val="20"/>
          <w:szCs w:val="20"/>
        </w:rPr>
      </w:pPr>
      <w:bookmarkStart w:id="0" w:name="_gjdgxs" w:colFirst="0" w:colLast="0"/>
      <w:bookmarkEnd w:id="0"/>
      <w:r>
        <w:rPr>
          <w:b/>
          <w:sz w:val="20"/>
          <w:szCs w:val="20"/>
        </w:rPr>
        <w:t>FORMATO PARA EL DESARROLLO DE COMPONENTE FORMATIVO</w:t>
      </w:r>
    </w:p>
    <w:p w14:paraId="79132060" w14:textId="77777777" w:rsidR="00D33A22" w:rsidRDefault="00D33A22">
      <w:pPr>
        <w:tabs>
          <w:tab w:val="left" w:pos="3224"/>
        </w:tabs>
        <w:rPr>
          <w:sz w:val="20"/>
          <w:szCs w:val="20"/>
        </w:rPr>
      </w:pPr>
    </w:p>
    <w:p w14:paraId="6DCDF86F" w14:textId="77777777" w:rsidR="00D33A22" w:rsidRDefault="00D65FAE">
      <w:pPr>
        <w:numPr>
          <w:ilvl w:val="0"/>
          <w:numId w:val="2"/>
        </w:numPr>
        <w:ind w:left="426"/>
        <w:jc w:val="both"/>
        <w:rPr>
          <w:b/>
          <w:sz w:val="20"/>
          <w:szCs w:val="20"/>
        </w:rPr>
      </w:pPr>
      <w:r>
        <w:rPr>
          <w:b/>
          <w:sz w:val="20"/>
          <w:szCs w:val="20"/>
        </w:rPr>
        <w:t xml:space="preserve">PRESENTACIÓN DEL COMPONENTE FORMATIVO: </w:t>
      </w:r>
    </w:p>
    <w:p w14:paraId="11C0BA61" w14:textId="77777777" w:rsidR="00D33A22" w:rsidRDefault="00D33A22">
      <w:pPr>
        <w:tabs>
          <w:tab w:val="left" w:pos="3224"/>
        </w:tabs>
        <w:rPr>
          <w:sz w:val="20"/>
          <w:szCs w:val="20"/>
        </w:rPr>
      </w:pPr>
    </w:p>
    <w:tbl>
      <w:tblPr>
        <w:tblStyle w:val="a"/>
        <w:tblW w:w="1010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539"/>
        <w:gridCol w:w="6565"/>
      </w:tblGrid>
      <w:tr w:rsidR="00D33A22" w14:paraId="399D21B9" w14:textId="77777777" w:rsidTr="00037F6E">
        <w:trPr>
          <w:trHeight w:val="340"/>
        </w:trPr>
        <w:tc>
          <w:tcPr>
            <w:tcW w:w="3539" w:type="dxa"/>
            <w:vAlign w:val="center"/>
          </w:tcPr>
          <w:p w14:paraId="29BADF0D" w14:textId="77777777" w:rsidR="00D33A22" w:rsidRDefault="00D65FAE">
            <w:pPr>
              <w:spacing w:line="276" w:lineRule="auto"/>
              <w:rPr>
                <w:sz w:val="20"/>
                <w:szCs w:val="20"/>
              </w:rPr>
            </w:pPr>
            <w:r>
              <w:rPr>
                <w:sz w:val="20"/>
                <w:szCs w:val="20"/>
              </w:rPr>
              <w:t>PROGRAMA DE FORMACIÓN</w:t>
            </w:r>
          </w:p>
        </w:tc>
        <w:tc>
          <w:tcPr>
            <w:tcW w:w="6565" w:type="dxa"/>
            <w:vAlign w:val="center"/>
          </w:tcPr>
          <w:p w14:paraId="010BB7F7" w14:textId="161863CA" w:rsidR="00D33A22" w:rsidRDefault="00D65FAE" w:rsidP="00AC6A49">
            <w:pPr>
              <w:spacing w:line="276" w:lineRule="auto"/>
              <w:jc w:val="both"/>
              <w:rPr>
                <w:sz w:val="20"/>
                <w:szCs w:val="20"/>
              </w:rPr>
            </w:pPr>
            <w:r>
              <w:rPr>
                <w:sz w:val="20"/>
                <w:szCs w:val="20"/>
              </w:rPr>
              <w:t>TECNOLOGÍA EN PROCESOS DE</w:t>
            </w:r>
            <w:r w:rsidR="00AC6A49">
              <w:rPr>
                <w:sz w:val="20"/>
                <w:szCs w:val="20"/>
              </w:rPr>
              <w:t xml:space="preserve"> COMERCIALIZACIÓN INTERNACIONAL</w:t>
            </w:r>
          </w:p>
        </w:tc>
      </w:tr>
      <w:tr w:rsidR="00D33A22" w14:paraId="4F4A7E3D" w14:textId="77777777" w:rsidTr="00037F6E">
        <w:trPr>
          <w:trHeight w:val="340"/>
        </w:trPr>
        <w:tc>
          <w:tcPr>
            <w:tcW w:w="3539" w:type="dxa"/>
            <w:vAlign w:val="center"/>
          </w:tcPr>
          <w:p w14:paraId="5C238961" w14:textId="77777777" w:rsidR="00D33A22" w:rsidRDefault="00D65FAE">
            <w:pPr>
              <w:spacing w:line="276" w:lineRule="auto"/>
              <w:rPr>
                <w:sz w:val="20"/>
                <w:szCs w:val="20"/>
              </w:rPr>
            </w:pPr>
            <w:r>
              <w:rPr>
                <w:sz w:val="20"/>
                <w:szCs w:val="20"/>
              </w:rPr>
              <w:t>Guía de aprendizaje No</w:t>
            </w:r>
          </w:p>
        </w:tc>
        <w:tc>
          <w:tcPr>
            <w:tcW w:w="6565" w:type="dxa"/>
            <w:vAlign w:val="center"/>
          </w:tcPr>
          <w:p w14:paraId="5A5A2501" w14:textId="77777777" w:rsidR="00D33A22" w:rsidRDefault="00D65FAE">
            <w:pPr>
              <w:spacing w:line="276" w:lineRule="auto"/>
              <w:rPr>
                <w:sz w:val="20"/>
                <w:szCs w:val="20"/>
              </w:rPr>
            </w:pPr>
            <w:r>
              <w:rPr>
                <w:sz w:val="20"/>
                <w:szCs w:val="20"/>
              </w:rPr>
              <w:t>002</w:t>
            </w:r>
          </w:p>
        </w:tc>
      </w:tr>
      <w:tr w:rsidR="00D33A22" w14:paraId="717BE84D" w14:textId="77777777" w:rsidTr="00037F6E">
        <w:trPr>
          <w:trHeight w:val="340"/>
        </w:trPr>
        <w:tc>
          <w:tcPr>
            <w:tcW w:w="3539" w:type="dxa"/>
            <w:vAlign w:val="center"/>
          </w:tcPr>
          <w:p w14:paraId="77D9D30F" w14:textId="74A7DDB9" w:rsidR="00D33A22" w:rsidRDefault="00D65FAE">
            <w:pPr>
              <w:spacing w:line="276" w:lineRule="auto"/>
              <w:rPr>
                <w:sz w:val="20"/>
                <w:szCs w:val="20"/>
              </w:rPr>
            </w:pPr>
            <w:r>
              <w:rPr>
                <w:sz w:val="20"/>
                <w:szCs w:val="20"/>
              </w:rPr>
              <w:t>COMPONENTE FORMATIVO No</w:t>
            </w:r>
            <w:r w:rsidR="00037F6E">
              <w:rPr>
                <w:sz w:val="20"/>
                <w:szCs w:val="20"/>
              </w:rPr>
              <w:t xml:space="preserve"> 2</w:t>
            </w:r>
          </w:p>
        </w:tc>
        <w:tc>
          <w:tcPr>
            <w:tcW w:w="6565" w:type="dxa"/>
            <w:vAlign w:val="center"/>
          </w:tcPr>
          <w:p w14:paraId="7A82CBAD" w14:textId="77777777" w:rsidR="00D33A22" w:rsidRDefault="00D65FAE" w:rsidP="00037F6E">
            <w:pPr>
              <w:pBdr>
                <w:top w:val="nil"/>
                <w:left w:val="nil"/>
                <w:bottom w:val="nil"/>
                <w:right w:val="nil"/>
                <w:between w:val="nil"/>
              </w:pBdr>
              <w:spacing w:line="276" w:lineRule="auto"/>
              <w:rPr>
                <w:b w:val="0"/>
                <w:color w:val="000000"/>
                <w:sz w:val="20"/>
                <w:szCs w:val="20"/>
              </w:rPr>
            </w:pPr>
            <w:r>
              <w:rPr>
                <w:b w:val="0"/>
                <w:color w:val="000000"/>
                <w:sz w:val="20"/>
                <w:szCs w:val="20"/>
              </w:rPr>
              <w:t>Diagnóstico del mercado.</w:t>
            </w:r>
          </w:p>
          <w:p w14:paraId="06CC94FA" w14:textId="77777777" w:rsidR="00D33A22" w:rsidRDefault="00D33A22">
            <w:pPr>
              <w:spacing w:line="276" w:lineRule="auto"/>
              <w:rPr>
                <w:sz w:val="20"/>
                <w:szCs w:val="20"/>
              </w:rPr>
            </w:pPr>
          </w:p>
        </w:tc>
      </w:tr>
      <w:tr w:rsidR="00D33A22" w14:paraId="70D24399" w14:textId="77777777" w:rsidTr="00037F6E">
        <w:trPr>
          <w:trHeight w:val="340"/>
        </w:trPr>
        <w:tc>
          <w:tcPr>
            <w:tcW w:w="3539" w:type="dxa"/>
            <w:vAlign w:val="center"/>
          </w:tcPr>
          <w:p w14:paraId="398BB5A1" w14:textId="77777777" w:rsidR="00D33A22" w:rsidRDefault="00D65FAE">
            <w:pPr>
              <w:spacing w:line="276" w:lineRule="auto"/>
              <w:rPr>
                <w:sz w:val="20"/>
                <w:szCs w:val="20"/>
              </w:rPr>
            </w:pPr>
            <w:r>
              <w:rPr>
                <w:sz w:val="20"/>
                <w:szCs w:val="20"/>
              </w:rPr>
              <w:t>BREVE DESCRIPCIÓN</w:t>
            </w:r>
          </w:p>
        </w:tc>
        <w:tc>
          <w:tcPr>
            <w:tcW w:w="6565" w:type="dxa"/>
            <w:vAlign w:val="center"/>
          </w:tcPr>
          <w:p w14:paraId="3FC3AB71" w14:textId="77777777" w:rsidR="00D33A22" w:rsidRDefault="00D65FAE">
            <w:pPr>
              <w:spacing w:line="276" w:lineRule="auto"/>
              <w:jc w:val="both"/>
              <w:rPr>
                <w:b w:val="0"/>
                <w:sz w:val="20"/>
                <w:szCs w:val="20"/>
              </w:rPr>
            </w:pPr>
            <w:r>
              <w:rPr>
                <w:b w:val="0"/>
                <w:sz w:val="20"/>
                <w:szCs w:val="20"/>
              </w:rPr>
              <w:t xml:space="preserve">En el deseo de incursionar en mercados internacionales, el diagnóstico es el primer proceso que permite analizar las variables a considerar en el estudio de mercados. </w:t>
            </w:r>
          </w:p>
          <w:p w14:paraId="5094F29B" w14:textId="77777777" w:rsidR="00D33A22" w:rsidRDefault="00D33A22">
            <w:pPr>
              <w:spacing w:line="276" w:lineRule="auto"/>
              <w:jc w:val="both"/>
              <w:rPr>
                <w:b w:val="0"/>
                <w:sz w:val="20"/>
                <w:szCs w:val="20"/>
              </w:rPr>
            </w:pPr>
          </w:p>
          <w:p w14:paraId="7D2BF501" w14:textId="77777777" w:rsidR="00D33A22" w:rsidRDefault="00D65FAE">
            <w:pPr>
              <w:spacing w:line="276" w:lineRule="auto"/>
              <w:jc w:val="both"/>
              <w:rPr>
                <w:b w:val="0"/>
                <w:sz w:val="20"/>
                <w:szCs w:val="20"/>
              </w:rPr>
            </w:pPr>
            <w:r>
              <w:rPr>
                <w:b w:val="0"/>
                <w:sz w:val="20"/>
                <w:szCs w:val="20"/>
              </w:rPr>
              <w:t xml:space="preserve">Mediante el estudio del presente material, será posible identificar los diferentes métodos usados para la selección de ideas, enfocado a la elección del bien y/o servicio a comercializar. </w:t>
            </w:r>
          </w:p>
          <w:p w14:paraId="1A631942" w14:textId="77777777" w:rsidR="00D33A22" w:rsidRDefault="00D33A22">
            <w:pPr>
              <w:spacing w:line="276" w:lineRule="auto"/>
              <w:jc w:val="both"/>
              <w:rPr>
                <w:b w:val="0"/>
                <w:sz w:val="20"/>
                <w:szCs w:val="20"/>
              </w:rPr>
            </w:pPr>
          </w:p>
          <w:p w14:paraId="66CCB00C" w14:textId="77777777" w:rsidR="00D33A22" w:rsidRDefault="00D65FAE">
            <w:pPr>
              <w:spacing w:line="276" w:lineRule="auto"/>
              <w:jc w:val="both"/>
              <w:rPr>
                <w:b w:val="0"/>
                <w:sz w:val="20"/>
                <w:szCs w:val="20"/>
              </w:rPr>
            </w:pPr>
            <w:r>
              <w:rPr>
                <w:b w:val="0"/>
                <w:sz w:val="20"/>
                <w:szCs w:val="20"/>
              </w:rPr>
              <w:t xml:space="preserve">Del mismo modo, se darán a conocer los beneficios de tener acuerdos comerciales con diferentes países y regiones y las variables para tener en cuenta en el estudio del </w:t>
            </w:r>
            <w:proofErr w:type="spellStart"/>
            <w:r>
              <w:rPr>
                <w:b w:val="0"/>
                <w:sz w:val="20"/>
                <w:szCs w:val="20"/>
              </w:rPr>
              <w:t>microentorno</w:t>
            </w:r>
            <w:proofErr w:type="spellEnd"/>
            <w:r>
              <w:rPr>
                <w:b w:val="0"/>
                <w:sz w:val="20"/>
                <w:szCs w:val="20"/>
              </w:rPr>
              <w:t xml:space="preserve"> y </w:t>
            </w:r>
            <w:proofErr w:type="spellStart"/>
            <w:r>
              <w:rPr>
                <w:b w:val="0"/>
                <w:sz w:val="20"/>
                <w:szCs w:val="20"/>
              </w:rPr>
              <w:t>macroentorno</w:t>
            </w:r>
            <w:proofErr w:type="spellEnd"/>
            <w:r>
              <w:rPr>
                <w:b w:val="0"/>
                <w:sz w:val="20"/>
                <w:szCs w:val="20"/>
              </w:rPr>
              <w:t xml:space="preserve"> de las empresas.</w:t>
            </w:r>
          </w:p>
          <w:p w14:paraId="558AA99B" w14:textId="77777777" w:rsidR="00D33A22" w:rsidRDefault="00D33A22">
            <w:pPr>
              <w:spacing w:line="276" w:lineRule="auto"/>
              <w:jc w:val="both"/>
              <w:rPr>
                <w:b w:val="0"/>
                <w:sz w:val="20"/>
                <w:szCs w:val="20"/>
              </w:rPr>
            </w:pPr>
          </w:p>
          <w:p w14:paraId="439972B4" w14:textId="77777777" w:rsidR="00D33A22" w:rsidRDefault="00D65FAE">
            <w:pPr>
              <w:spacing w:line="276" w:lineRule="auto"/>
              <w:jc w:val="both"/>
              <w:rPr>
                <w:b w:val="0"/>
                <w:sz w:val="20"/>
                <w:szCs w:val="20"/>
              </w:rPr>
            </w:pPr>
            <w:r>
              <w:rPr>
                <w:b w:val="0"/>
                <w:sz w:val="20"/>
                <w:szCs w:val="20"/>
              </w:rPr>
              <w:t>Finalmente, se abordará una breve introducción al plan de mercadeo, con sus objetivos y estrategias.</w:t>
            </w:r>
          </w:p>
        </w:tc>
      </w:tr>
      <w:tr w:rsidR="00D33A22" w14:paraId="1E1906DC" w14:textId="77777777" w:rsidTr="00037F6E">
        <w:trPr>
          <w:trHeight w:val="340"/>
        </w:trPr>
        <w:tc>
          <w:tcPr>
            <w:tcW w:w="3539" w:type="dxa"/>
            <w:vAlign w:val="center"/>
          </w:tcPr>
          <w:p w14:paraId="4D78271D" w14:textId="77777777" w:rsidR="00D33A22" w:rsidRDefault="00D65FAE">
            <w:pPr>
              <w:spacing w:line="276" w:lineRule="auto"/>
              <w:rPr>
                <w:sz w:val="20"/>
                <w:szCs w:val="20"/>
              </w:rPr>
            </w:pPr>
            <w:r>
              <w:rPr>
                <w:sz w:val="20"/>
                <w:szCs w:val="20"/>
              </w:rPr>
              <w:t>PALABRAS CLAVE</w:t>
            </w:r>
          </w:p>
        </w:tc>
        <w:tc>
          <w:tcPr>
            <w:tcW w:w="6565" w:type="dxa"/>
            <w:vAlign w:val="center"/>
          </w:tcPr>
          <w:p w14:paraId="158157FB" w14:textId="77777777" w:rsidR="00D33A22" w:rsidRDefault="00D65FAE">
            <w:pPr>
              <w:spacing w:line="276" w:lineRule="auto"/>
              <w:rPr>
                <w:b w:val="0"/>
                <w:sz w:val="20"/>
                <w:szCs w:val="20"/>
              </w:rPr>
            </w:pPr>
            <w:r>
              <w:rPr>
                <w:b w:val="0"/>
                <w:sz w:val="20"/>
                <w:szCs w:val="20"/>
              </w:rPr>
              <w:t xml:space="preserve">Métodos, entorno, </w:t>
            </w:r>
            <w:proofErr w:type="spellStart"/>
            <w:r>
              <w:rPr>
                <w:b w:val="0"/>
                <w:sz w:val="20"/>
                <w:szCs w:val="20"/>
              </w:rPr>
              <w:t>microentorno</w:t>
            </w:r>
            <w:proofErr w:type="spellEnd"/>
            <w:r>
              <w:rPr>
                <w:b w:val="0"/>
                <w:sz w:val="20"/>
                <w:szCs w:val="20"/>
              </w:rPr>
              <w:t xml:space="preserve">, </w:t>
            </w:r>
            <w:proofErr w:type="spellStart"/>
            <w:r>
              <w:rPr>
                <w:b w:val="0"/>
                <w:sz w:val="20"/>
                <w:szCs w:val="20"/>
              </w:rPr>
              <w:t>macroentorno</w:t>
            </w:r>
            <w:proofErr w:type="spellEnd"/>
            <w:r>
              <w:rPr>
                <w:b w:val="0"/>
                <w:sz w:val="20"/>
                <w:szCs w:val="20"/>
              </w:rPr>
              <w:t>, variables, Tratados de Libre Comercio (TLC), estrategias, objetivos, plan de mercadeo.</w:t>
            </w:r>
          </w:p>
        </w:tc>
      </w:tr>
      <w:tr w:rsidR="00D33A22" w14:paraId="3A469781" w14:textId="77777777" w:rsidTr="00037F6E">
        <w:trPr>
          <w:trHeight w:val="340"/>
        </w:trPr>
        <w:tc>
          <w:tcPr>
            <w:tcW w:w="3539" w:type="dxa"/>
            <w:vAlign w:val="center"/>
          </w:tcPr>
          <w:p w14:paraId="4128F51F" w14:textId="77777777" w:rsidR="00D33A22" w:rsidRDefault="00D65FAE">
            <w:pPr>
              <w:spacing w:line="276" w:lineRule="auto"/>
              <w:rPr>
                <w:sz w:val="20"/>
                <w:szCs w:val="20"/>
              </w:rPr>
            </w:pPr>
            <w:r>
              <w:rPr>
                <w:sz w:val="20"/>
                <w:szCs w:val="20"/>
              </w:rPr>
              <w:t>ÁREA OCUPACIONAL</w:t>
            </w:r>
          </w:p>
        </w:tc>
        <w:tc>
          <w:tcPr>
            <w:tcW w:w="6565" w:type="dxa"/>
            <w:vAlign w:val="center"/>
          </w:tcPr>
          <w:p w14:paraId="5B507FE0" w14:textId="77777777" w:rsidR="00D33A22" w:rsidRPr="00AC6A49" w:rsidRDefault="00D65FAE">
            <w:pPr>
              <w:spacing w:line="276" w:lineRule="auto"/>
              <w:rPr>
                <w:b w:val="0"/>
                <w:sz w:val="20"/>
                <w:szCs w:val="20"/>
              </w:rPr>
            </w:pPr>
            <w:r w:rsidRPr="00AC6A49">
              <w:rPr>
                <w:b w:val="0"/>
                <w:sz w:val="20"/>
                <w:szCs w:val="20"/>
              </w:rPr>
              <w:t xml:space="preserve">Comercio y ventas </w:t>
            </w:r>
          </w:p>
        </w:tc>
      </w:tr>
      <w:tr w:rsidR="00D33A22" w14:paraId="576EDC5B" w14:textId="77777777" w:rsidTr="00037F6E">
        <w:trPr>
          <w:trHeight w:val="340"/>
        </w:trPr>
        <w:tc>
          <w:tcPr>
            <w:tcW w:w="3539" w:type="dxa"/>
            <w:vAlign w:val="center"/>
          </w:tcPr>
          <w:p w14:paraId="412F159E" w14:textId="77777777" w:rsidR="00D33A22" w:rsidRDefault="00D65FAE">
            <w:pPr>
              <w:spacing w:line="276" w:lineRule="auto"/>
              <w:rPr>
                <w:sz w:val="20"/>
                <w:szCs w:val="20"/>
              </w:rPr>
            </w:pPr>
            <w:r>
              <w:rPr>
                <w:sz w:val="20"/>
                <w:szCs w:val="20"/>
              </w:rPr>
              <w:t>RESULTADOS DE APRENDIZAJE</w:t>
            </w:r>
          </w:p>
        </w:tc>
        <w:tc>
          <w:tcPr>
            <w:tcW w:w="6565" w:type="dxa"/>
            <w:vAlign w:val="center"/>
          </w:tcPr>
          <w:p w14:paraId="465D1B80" w14:textId="77777777" w:rsidR="00D33A22" w:rsidRDefault="00D65FAE" w:rsidP="00037F6E">
            <w:pPr>
              <w:spacing w:line="276" w:lineRule="auto"/>
              <w:jc w:val="both"/>
              <w:rPr>
                <w:b w:val="0"/>
                <w:color w:val="000000"/>
                <w:sz w:val="22"/>
                <w:szCs w:val="22"/>
              </w:rPr>
            </w:pPr>
            <w:r>
              <w:rPr>
                <w:b w:val="0"/>
                <w:sz w:val="20"/>
                <w:szCs w:val="20"/>
              </w:rPr>
              <w:t xml:space="preserve">260101061-02. Investigar mercados teniendo en cuenta las necesidades de la organización. </w:t>
            </w:r>
          </w:p>
          <w:p w14:paraId="7CF4D3D0" w14:textId="77777777" w:rsidR="00D33A22" w:rsidRDefault="00D33A22">
            <w:pPr>
              <w:pBdr>
                <w:top w:val="nil"/>
                <w:left w:val="nil"/>
                <w:bottom w:val="nil"/>
                <w:right w:val="nil"/>
                <w:between w:val="nil"/>
              </w:pBdr>
              <w:spacing w:line="276" w:lineRule="auto"/>
              <w:ind w:left="720"/>
              <w:rPr>
                <w:b w:val="0"/>
                <w:color w:val="000000"/>
                <w:sz w:val="20"/>
                <w:szCs w:val="20"/>
              </w:rPr>
            </w:pPr>
          </w:p>
        </w:tc>
      </w:tr>
    </w:tbl>
    <w:p w14:paraId="53086A65" w14:textId="77777777" w:rsidR="00D33A22" w:rsidRDefault="00D33A22">
      <w:pPr>
        <w:rPr>
          <w:sz w:val="20"/>
          <w:szCs w:val="20"/>
        </w:rPr>
      </w:pPr>
    </w:p>
    <w:p w14:paraId="1BFAFD47" w14:textId="77777777" w:rsidR="00D33A22" w:rsidRDefault="00D65FAE">
      <w:pPr>
        <w:numPr>
          <w:ilvl w:val="0"/>
          <w:numId w:val="2"/>
        </w:numPr>
        <w:pBdr>
          <w:top w:val="nil"/>
          <w:left w:val="nil"/>
          <w:bottom w:val="nil"/>
          <w:right w:val="nil"/>
          <w:between w:val="nil"/>
        </w:pBdr>
        <w:ind w:left="426" w:hanging="426"/>
        <w:jc w:val="both"/>
        <w:rPr>
          <w:b/>
          <w:color w:val="000000"/>
          <w:sz w:val="20"/>
          <w:szCs w:val="20"/>
        </w:rPr>
      </w:pPr>
      <w:r>
        <w:rPr>
          <w:b/>
          <w:sz w:val="20"/>
          <w:szCs w:val="20"/>
        </w:rPr>
        <w:t>ÍNDICE</w:t>
      </w:r>
      <w:r>
        <w:rPr>
          <w:b/>
          <w:color w:val="000000"/>
          <w:sz w:val="20"/>
          <w:szCs w:val="20"/>
        </w:rPr>
        <w:t xml:space="preserve"> DE CONTENIDOS: </w:t>
      </w:r>
    </w:p>
    <w:p w14:paraId="06D33C27" w14:textId="77777777" w:rsidR="00D33A22" w:rsidRDefault="00D33A22">
      <w:pPr>
        <w:pBdr>
          <w:top w:val="nil"/>
          <w:left w:val="nil"/>
          <w:bottom w:val="nil"/>
          <w:right w:val="nil"/>
          <w:between w:val="nil"/>
        </w:pBdr>
        <w:jc w:val="both"/>
        <w:rPr>
          <w:b/>
          <w:sz w:val="20"/>
          <w:szCs w:val="20"/>
        </w:rPr>
      </w:pPr>
    </w:p>
    <w:p w14:paraId="70B74FD9" w14:textId="77777777" w:rsidR="00D33A22" w:rsidRDefault="00D65FAE">
      <w:pPr>
        <w:pBdr>
          <w:top w:val="nil"/>
          <w:left w:val="nil"/>
          <w:bottom w:val="nil"/>
          <w:right w:val="nil"/>
          <w:between w:val="nil"/>
        </w:pBdr>
        <w:jc w:val="both"/>
        <w:rPr>
          <w:b/>
          <w:sz w:val="20"/>
          <w:szCs w:val="20"/>
        </w:rPr>
      </w:pPr>
      <w:r>
        <w:rPr>
          <w:b/>
          <w:sz w:val="20"/>
          <w:szCs w:val="20"/>
        </w:rPr>
        <w:t>TEMA 1: TÉCNICAS DE SELECCIÓN DE IDEAS</w:t>
      </w:r>
    </w:p>
    <w:p w14:paraId="34ECBC98" w14:textId="77777777" w:rsidR="00037F6E" w:rsidRDefault="00D65FAE">
      <w:pPr>
        <w:pBdr>
          <w:top w:val="nil"/>
          <w:left w:val="nil"/>
          <w:bottom w:val="nil"/>
          <w:right w:val="nil"/>
          <w:between w:val="nil"/>
        </w:pBdr>
        <w:jc w:val="both"/>
        <w:rPr>
          <w:sz w:val="20"/>
          <w:szCs w:val="20"/>
        </w:rPr>
      </w:pPr>
      <w:r>
        <w:rPr>
          <w:sz w:val="20"/>
          <w:szCs w:val="20"/>
        </w:rPr>
        <w:t xml:space="preserve"> </w:t>
      </w:r>
    </w:p>
    <w:p w14:paraId="437F3410" w14:textId="790BD514" w:rsidR="00D33A22" w:rsidRDefault="00D65FAE">
      <w:pPr>
        <w:pBdr>
          <w:top w:val="nil"/>
          <w:left w:val="nil"/>
          <w:bottom w:val="nil"/>
          <w:right w:val="nil"/>
          <w:between w:val="nil"/>
        </w:pBdr>
        <w:jc w:val="both"/>
        <w:rPr>
          <w:sz w:val="20"/>
          <w:szCs w:val="20"/>
        </w:rPr>
      </w:pPr>
      <w:r>
        <w:rPr>
          <w:sz w:val="20"/>
          <w:szCs w:val="20"/>
        </w:rPr>
        <w:t xml:space="preserve">Introducción. </w:t>
      </w:r>
    </w:p>
    <w:p w14:paraId="01FD29F3" w14:textId="5B458FAC" w:rsidR="00D33A22" w:rsidRDefault="00D65FAE">
      <w:pPr>
        <w:pBdr>
          <w:top w:val="nil"/>
          <w:left w:val="nil"/>
          <w:bottom w:val="nil"/>
          <w:right w:val="nil"/>
          <w:between w:val="nil"/>
        </w:pBdr>
        <w:jc w:val="both"/>
        <w:rPr>
          <w:sz w:val="20"/>
          <w:szCs w:val="20"/>
        </w:rPr>
      </w:pPr>
      <w:r>
        <w:rPr>
          <w:sz w:val="20"/>
          <w:szCs w:val="20"/>
        </w:rPr>
        <w:t>1.</w:t>
      </w:r>
      <w:r w:rsidR="00037F6E">
        <w:rPr>
          <w:sz w:val="20"/>
          <w:szCs w:val="20"/>
        </w:rPr>
        <w:t xml:space="preserve"> Técnicas de s</w:t>
      </w:r>
      <w:r>
        <w:rPr>
          <w:sz w:val="20"/>
          <w:szCs w:val="20"/>
        </w:rPr>
        <w:t>elección de ideas</w:t>
      </w:r>
    </w:p>
    <w:p w14:paraId="683F0479" w14:textId="77777777" w:rsidR="00D33A22" w:rsidRDefault="00D65FAE">
      <w:pPr>
        <w:pBdr>
          <w:top w:val="nil"/>
          <w:left w:val="nil"/>
          <w:bottom w:val="nil"/>
          <w:right w:val="nil"/>
          <w:between w:val="nil"/>
        </w:pBdr>
        <w:jc w:val="both"/>
        <w:rPr>
          <w:sz w:val="20"/>
          <w:szCs w:val="20"/>
        </w:rPr>
      </w:pPr>
      <w:r>
        <w:rPr>
          <w:sz w:val="20"/>
          <w:szCs w:val="20"/>
        </w:rPr>
        <w:t xml:space="preserve">1.2 Método </w:t>
      </w:r>
      <w:proofErr w:type="spellStart"/>
      <w:r>
        <w:rPr>
          <w:i/>
          <w:sz w:val="20"/>
          <w:szCs w:val="20"/>
        </w:rPr>
        <w:t>Lambin</w:t>
      </w:r>
      <w:proofErr w:type="spellEnd"/>
      <w:r>
        <w:rPr>
          <w:sz w:val="20"/>
          <w:szCs w:val="20"/>
        </w:rPr>
        <w:t xml:space="preserve">. </w:t>
      </w:r>
    </w:p>
    <w:p w14:paraId="549B94D0" w14:textId="77777777" w:rsidR="00D33A22" w:rsidRDefault="00D65FAE">
      <w:pPr>
        <w:pBdr>
          <w:top w:val="nil"/>
          <w:left w:val="nil"/>
          <w:bottom w:val="nil"/>
          <w:right w:val="nil"/>
          <w:between w:val="nil"/>
        </w:pBdr>
        <w:jc w:val="both"/>
        <w:rPr>
          <w:sz w:val="20"/>
          <w:szCs w:val="20"/>
        </w:rPr>
      </w:pPr>
      <w:r>
        <w:rPr>
          <w:sz w:val="20"/>
          <w:szCs w:val="20"/>
        </w:rPr>
        <w:t xml:space="preserve">1.3 Método </w:t>
      </w:r>
      <w:proofErr w:type="spellStart"/>
      <w:r>
        <w:rPr>
          <w:i/>
          <w:sz w:val="20"/>
          <w:szCs w:val="20"/>
        </w:rPr>
        <w:t>Brainstorming</w:t>
      </w:r>
      <w:proofErr w:type="spellEnd"/>
      <w:r>
        <w:rPr>
          <w:sz w:val="20"/>
          <w:szCs w:val="20"/>
        </w:rPr>
        <w:t xml:space="preserve"> (lluvia de ideas).</w:t>
      </w:r>
    </w:p>
    <w:p w14:paraId="6FA8CDE5" w14:textId="77777777" w:rsidR="00D33A22" w:rsidRDefault="00D65FAE">
      <w:pPr>
        <w:pBdr>
          <w:top w:val="nil"/>
          <w:left w:val="nil"/>
          <w:bottom w:val="nil"/>
          <w:right w:val="nil"/>
          <w:between w:val="nil"/>
        </w:pBdr>
        <w:jc w:val="both"/>
        <w:rPr>
          <w:sz w:val="20"/>
          <w:szCs w:val="20"/>
        </w:rPr>
      </w:pPr>
      <w:r>
        <w:rPr>
          <w:sz w:val="20"/>
          <w:szCs w:val="20"/>
        </w:rPr>
        <w:t>1.4 Método de ponderación.</w:t>
      </w:r>
    </w:p>
    <w:p w14:paraId="39EFBE55" w14:textId="77777777" w:rsidR="00D33A22" w:rsidRDefault="00D65FAE">
      <w:pPr>
        <w:pBdr>
          <w:top w:val="nil"/>
          <w:left w:val="nil"/>
          <w:bottom w:val="nil"/>
          <w:right w:val="nil"/>
          <w:between w:val="nil"/>
        </w:pBdr>
        <w:jc w:val="both"/>
        <w:rPr>
          <w:sz w:val="20"/>
          <w:szCs w:val="20"/>
        </w:rPr>
      </w:pPr>
      <w:r>
        <w:rPr>
          <w:sz w:val="20"/>
          <w:szCs w:val="20"/>
        </w:rPr>
        <w:t>1.5 Método DOFA.</w:t>
      </w:r>
    </w:p>
    <w:p w14:paraId="3D658B56" w14:textId="77777777" w:rsidR="00D33A22" w:rsidRDefault="00D33A22">
      <w:pPr>
        <w:pBdr>
          <w:top w:val="nil"/>
          <w:left w:val="nil"/>
          <w:bottom w:val="nil"/>
          <w:right w:val="nil"/>
          <w:between w:val="nil"/>
        </w:pBdr>
        <w:ind w:left="720"/>
        <w:jc w:val="both"/>
        <w:rPr>
          <w:b/>
          <w:sz w:val="20"/>
          <w:szCs w:val="20"/>
        </w:rPr>
      </w:pPr>
    </w:p>
    <w:p w14:paraId="7B9F2E84" w14:textId="77777777" w:rsidR="00D33A22" w:rsidRDefault="00D65FAE">
      <w:pPr>
        <w:pBdr>
          <w:top w:val="nil"/>
          <w:left w:val="nil"/>
          <w:bottom w:val="nil"/>
          <w:right w:val="nil"/>
          <w:between w:val="nil"/>
        </w:pBdr>
        <w:jc w:val="both"/>
        <w:rPr>
          <w:b/>
          <w:sz w:val="20"/>
          <w:szCs w:val="20"/>
        </w:rPr>
      </w:pPr>
      <w:r>
        <w:rPr>
          <w:b/>
          <w:sz w:val="20"/>
          <w:szCs w:val="20"/>
        </w:rPr>
        <w:t>TEMA 2: DIAGNÓSTICO DEL MERCADO</w:t>
      </w:r>
    </w:p>
    <w:p w14:paraId="16A5A95B" w14:textId="77777777" w:rsidR="00037F6E" w:rsidRDefault="00037F6E">
      <w:pPr>
        <w:pBdr>
          <w:top w:val="nil"/>
          <w:left w:val="nil"/>
          <w:bottom w:val="nil"/>
          <w:right w:val="nil"/>
          <w:between w:val="nil"/>
        </w:pBdr>
        <w:jc w:val="both"/>
        <w:rPr>
          <w:sz w:val="20"/>
          <w:szCs w:val="20"/>
        </w:rPr>
      </w:pPr>
    </w:p>
    <w:p w14:paraId="24C87AB6" w14:textId="77777777" w:rsidR="00D33A22" w:rsidRDefault="00D65FAE">
      <w:pPr>
        <w:pBdr>
          <w:top w:val="nil"/>
          <w:left w:val="nil"/>
          <w:bottom w:val="nil"/>
          <w:right w:val="nil"/>
          <w:between w:val="nil"/>
        </w:pBdr>
        <w:jc w:val="both"/>
        <w:rPr>
          <w:b/>
          <w:sz w:val="20"/>
          <w:szCs w:val="20"/>
        </w:rPr>
      </w:pPr>
      <w:r>
        <w:rPr>
          <w:sz w:val="20"/>
          <w:szCs w:val="20"/>
        </w:rPr>
        <w:t>Introducción.</w:t>
      </w:r>
    </w:p>
    <w:p w14:paraId="3A185C3A" w14:textId="77777777" w:rsidR="00D33A22" w:rsidRDefault="00D65FAE">
      <w:pPr>
        <w:pBdr>
          <w:top w:val="nil"/>
          <w:left w:val="nil"/>
          <w:bottom w:val="nil"/>
          <w:right w:val="nil"/>
          <w:between w:val="nil"/>
        </w:pBdr>
        <w:jc w:val="both"/>
        <w:rPr>
          <w:sz w:val="20"/>
          <w:szCs w:val="20"/>
        </w:rPr>
      </w:pPr>
      <w:r>
        <w:rPr>
          <w:sz w:val="20"/>
          <w:szCs w:val="20"/>
        </w:rPr>
        <w:t>2. ¿Qué es el entorno?</w:t>
      </w:r>
    </w:p>
    <w:p w14:paraId="5396FB2E" w14:textId="77777777" w:rsidR="00D33A22" w:rsidRDefault="00D65FAE">
      <w:pPr>
        <w:pBdr>
          <w:top w:val="nil"/>
          <w:left w:val="nil"/>
          <w:bottom w:val="nil"/>
          <w:right w:val="nil"/>
          <w:between w:val="nil"/>
        </w:pBdr>
        <w:jc w:val="both"/>
        <w:rPr>
          <w:sz w:val="20"/>
          <w:szCs w:val="20"/>
        </w:rPr>
      </w:pPr>
      <w:r>
        <w:rPr>
          <w:sz w:val="20"/>
          <w:szCs w:val="20"/>
        </w:rPr>
        <w:t xml:space="preserve">2.1 </w:t>
      </w:r>
      <w:proofErr w:type="spellStart"/>
      <w:r>
        <w:rPr>
          <w:sz w:val="20"/>
          <w:szCs w:val="20"/>
        </w:rPr>
        <w:t>Macroentorno</w:t>
      </w:r>
      <w:proofErr w:type="spellEnd"/>
      <w:r>
        <w:rPr>
          <w:sz w:val="20"/>
          <w:szCs w:val="20"/>
        </w:rPr>
        <w:t>.</w:t>
      </w:r>
    </w:p>
    <w:p w14:paraId="622EF2F1" w14:textId="77777777" w:rsidR="00D33A22" w:rsidRDefault="00D65FAE">
      <w:pPr>
        <w:jc w:val="both"/>
        <w:rPr>
          <w:sz w:val="20"/>
          <w:szCs w:val="20"/>
        </w:rPr>
      </w:pPr>
      <w:r>
        <w:rPr>
          <w:sz w:val="20"/>
          <w:szCs w:val="20"/>
        </w:rPr>
        <w:t xml:space="preserve">2.3 </w:t>
      </w:r>
      <w:proofErr w:type="spellStart"/>
      <w:r>
        <w:rPr>
          <w:sz w:val="20"/>
          <w:szCs w:val="20"/>
        </w:rPr>
        <w:t>Microentorno</w:t>
      </w:r>
      <w:proofErr w:type="spellEnd"/>
      <w:r>
        <w:rPr>
          <w:sz w:val="20"/>
          <w:szCs w:val="20"/>
        </w:rPr>
        <w:t>.</w:t>
      </w:r>
    </w:p>
    <w:p w14:paraId="130EF1B6" w14:textId="3C158A48" w:rsidR="00D33A22" w:rsidRDefault="00AC6A49">
      <w:pPr>
        <w:rPr>
          <w:b/>
          <w:sz w:val="20"/>
          <w:szCs w:val="20"/>
        </w:rPr>
      </w:pPr>
      <w:r>
        <w:rPr>
          <w:b/>
          <w:sz w:val="20"/>
          <w:szCs w:val="20"/>
        </w:rPr>
        <w:lastRenderedPageBreak/>
        <w:t xml:space="preserve"> </w:t>
      </w:r>
      <w:r w:rsidR="00D65FAE">
        <w:rPr>
          <w:b/>
          <w:sz w:val="20"/>
          <w:szCs w:val="20"/>
        </w:rPr>
        <w:t>TEMA 3: TRATADOS DE LIBRE COMERCIO (TLC)</w:t>
      </w:r>
    </w:p>
    <w:p w14:paraId="6C5EC2CD" w14:textId="77777777" w:rsidR="00037F6E" w:rsidRDefault="00037F6E">
      <w:pPr>
        <w:pBdr>
          <w:top w:val="nil"/>
          <w:left w:val="nil"/>
          <w:bottom w:val="nil"/>
          <w:right w:val="nil"/>
          <w:between w:val="nil"/>
        </w:pBdr>
        <w:jc w:val="both"/>
        <w:rPr>
          <w:sz w:val="20"/>
          <w:szCs w:val="20"/>
        </w:rPr>
      </w:pPr>
    </w:p>
    <w:p w14:paraId="3F5B95F4" w14:textId="77777777" w:rsidR="00D33A22" w:rsidRDefault="00D65FAE">
      <w:pPr>
        <w:pBdr>
          <w:top w:val="nil"/>
          <w:left w:val="nil"/>
          <w:bottom w:val="nil"/>
          <w:right w:val="nil"/>
          <w:between w:val="nil"/>
        </w:pBdr>
        <w:jc w:val="both"/>
        <w:rPr>
          <w:b/>
          <w:sz w:val="20"/>
          <w:szCs w:val="20"/>
        </w:rPr>
      </w:pPr>
      <w:r>
        <w:rPr>
          <w:sz w:val="20"/>
          <w:szCs w:val="20"/>
        </w:rPr>
        <w:t>Introducción.</w:t>
      </w:r>
    </w:p>
    <w:p w14:paraId="37948C61" w14:textId="5301C8BF" w:rsidR="00D33A22" w:rsidRDefault="00AC6A49">
      <w:pPr>
        <w:keepLines/>
        <w:rPr>
          <w:sz w:val="20"/>
          <w:szCs w:val="20"/>
        </w:rPr>
      </w:pPr>
      <w:r>
        <w:rPr>
          <w:sz w:val="20"/>
          <w:szCs w:val="20"/>
        </w:rPr>
        <w:t>3. ¿Qué es un Tratado de Libre C</w:t>
      </w:r>
      <w:r w:rsidR="00D65FAE">
        <w:rPr>
          <w:sz w:val="20"/>
          <w:szCs w:val="20"/>
        </w:rPr>
        <w:t>omercio?</w:t>
      </w:r>
    </w:p>
    <w:p w14:paraId="58DA3DCD" w14:textId="77777777" w:rsidR="00D33A22" w:rsidRDefault="00D65FAE">
      <w:pPr>
        <w:keepLines/>
        <w:ind w:right="-466"/>
        <w:rPr>
          <w:sz w:val="20"/>
          <w:szCs w:val="20"/>
        </w:rPr>
      </w:pPr>
      <w:r>
        <w:rPr>
          <w:sz w:val="20"/>
          <w:szCs w:val="20"/>
        </w:rPr>
        <w:t>3.1 Objetivos.</w:t>
      </w:r>
    </w:p>
    <w:p w14:paraId="4781D623" w14:textId="77777777" w:rsidR="00D33A22" w:rsidRDefault="00D65FAE">
      <w:pPr>
        <w:keepLines/>
        <w:ind w:right="-466"/>
        <w:rPr>
          <w:sz w:val="20"/>
          <w:szCs w:val="20"/>
        </w:rPr>
      </w:pPr>
      <w:r>
        <w:rPr>
          <w:sz w:val="20"/>
          <w:szCs w:val="20"/>
        </w:rPr>
        <w:t xml:space="preserve">3.2 El porqué de los TLC. </w:t>
      </w:r>
    </w:p>
    <w:p w14:paraId="5B00CF6F" w14:textId="77777777" w:rsidR="00D33A22" w:rsidRDefault="00D65FAE">
      <w:pPr>
        <w:keepLines/>
        <w:ind w:right="-466"/>
        <w:rPr>
          <w:sz w:val="20"/>
          <w:szCs w:val="20"/>
        </w:rPr>
      </w:pPr>
      <w:r>
        <w:rPr>
          <w:sz w:val="20"/>
          <w:szCs w:val="20"/>
        </w:rPr>
        <w:t xml:space="preserve">3.3 Tratados de libre comercio vigentes. </w:t>
      </w:r>
    </w:p>
    <w:p w14:paraId="4922C38B" w14:textId="41E903FC" w:rsidR="00D33A22" w:rsidRDefault="00D65FAE">
      <w:pPr>
        <w:keepLines/>
        <w:ind w:right="100"/>
        <w:rPr>
          <w:sz w:val="20"/>
          <w:szCs w:val="20"/>
        </w:rPr>
      </w:pPr>
      <w:r>
        <w:rPr>
          <w:sz w:val="20"/>
          <w:szCs w:val="20"/>
        </w:rPr>
        <w:t>3.4 Beneficio</w:t>
      </w:r>
      <w:r w:rsidR="00795513">
        <w:rPr>
          <w:sz w:val="20"/>
          <w:szCs w:val="20"/>
        </w:rPr>
        <w:t>s de un Tratado de Libre C</w:t>
      </w:r>
      <w:r>
        <w:rPr>
          <w:sz w:val="20"/>
          <w:szCs w:val="20"/>
        </w:rPr>
        <w:t xml:space="preserve">omercio </w:t>
      </w:r>
      <w:r w:rsidR="00795513">
        <w:rPr>
          <w:sz w:val="20"/>
          <w:szCs w:val="20"/>
        </w:rPr>
        <w:t>(</w:t>
      </w:r>
      <w:r>
        <w:rPr>
          <w:sz w:val="20"/>
          <w:szCs w:val="20"/>
        </w:rPr>
        <w:t>TLC</w:t>
      </w:r>
      <w:r w:rsidR="00795513">
        <w:rPr>
          <w:sz w:val="20"/>
          <w:szCs w:val="20"/>
        </w:rPr>
        <w:t>)</w:t>
      </w:r>
      <w:r>
        <w:rPr>
          <w:sz w:val="20"/>
          <w:szCs w:val="20"/>
        </w:rPr>
        <w:t>.</w:t>
      </w:r>
    </w:p>
    <w:p w14:paraId="55B48CC1" w14:textId="31600F10" w:rsidR="00D33A22" w:rsidRDefault="00795513">
      <w:pPr>
        <w:keepLines/>
        <w:ind w:right="100"/>
        <w:rPr>
          <w:sz w:val="20"/>
          <w:szCs w:val="20"/>
        </w:rPr>
      </w:pPr>
      <w:r>
        <w:rPr>
          <w:sz w:val="20"/>
          <w:szCs w:val="20"/>
        </w:rPr>
        <w:t>3.5 Diferencias entre un Tratado de Libre Comercio y un Acuerdo C</w:t>
      </w:r>
      <w:r w:rsidR="00D65FAE">
        <w:rPr>
          <w:sz w:val="20"/>
          <w:szCs w:val="20"/>
        </w:rPr>
        <w:t>omercial.</w:t>
      </w:r>
    </w:p>
    <w:p w14:paraId="0A88991D" w14:textId="77777777" w:rsidR="00D33A22" w:rsidRDefault="00D33A22">
      <w:pPr>
        <w:ind w:left="720"/>
        <w:rPr>
          <w:b/>
          <w:sz w:val="20"/>
          <w:szCs w:val="20"/>
        </w:rPr>
      </w:pPr>
    </w:p>
    <w:p w14:paraId="3566AE93" w14:textId="77777777" w:rsidR="00D33A22" w:rsidRDefault="00D65FAE">
      <w:pPr>
        <w:rPr>
          <w:b/>
          <w:sz w:val="20"/>
          <w:szCs w:val="20"/>
        </w:rPr>
      </w:pPr>
      <w:r>
        <w:rPr>
          <w:b/>
          <w:sz w:val="20"/>
          <w:szCs w:val="20"/>
        </w:rPr>
        <w:t>TEMA 4: INTRODUCCIÓN AL PLAN DE MERCADEO</w:t>
      </w:r>
    </w:p>
    <w:p w14:paraId="0A641BE6" w14:textId="77777777" w:rsidR="00037F6E" w:rsidRDefault="00037F6E">
      <w:pPr>
        <w:rPr>
          <w:sz w:val="20"/>
          <w:szCs w:val="20"/>
        </w:rPr>
      </w:pPr>
    </w:p>
    <w:p w14:paraId="3F440A5B" w14:textId="77777777" w:rsidR="00D33A22" w:rsidRDefault="00D65FAE">
      <w:pPr>
        <w:rPr>
          <w:b/>
          <w:sz w:val="20"/>
          <w:szCs w:val="20"/>
        </w:rPr>
      </w:pPr>
      <w:r>
        <w:rPr>
          <w:sz w:val="20"/>
          <w:szCs w:val="20"/>
        </w:rPr>
        <w:t>Introducción.</w:t>
      </w:r>
    </w:p>
    <w:p w14:paraId="304E0D71" w14:textId="77777777" w:rsidR="00D33A22" w:rsidRDefault="00D65FAE">
      <w:pPr>
        <w:rPr>
          <w:sz w:val="20"/>
          <w:szCs w:val="20"/>
        </w:rPr>
      </w:pPr>
      <w:r>
        <w:rPr>
          <w:sz w:val="20"/>
          <w:szCs w:val="20"/>
        </w:rPr>
        <w:t>4. Mapa conceptual “plan de mercadeo”.</w:t>
      </w:r>
    </w:p>
    <w:p w14:paraId="3D666D5C" w14:textId="77777777" w:rsidR="00D33A22" w:rsidRDefault="00D65FAE">
      <w:pPr>
        <w:rPr>
          <w:sz w:val="20"/>
          <w:szCs w:val="20"/>
        </w:rPr>
      </w:pPr>
      <w:r>
        <w:rPr>
          <w:sz w:val="20"/>
          <w:szCs w:val="20"/>
        </w:rPr>
        <w:t>4.1 Objetivos del plan de mercadeo.</w:t>
      </w:r>
    </w:p>
    <w:p w14:paraId="1D7E3CF0" w14:textId="77777777" w:rsidR="00D33A22" w:rsidRDefault="00D65FAE">
      <w:pPr>
        <w:rPr>
          <w:sz w:val="20"/>
          <w:szCs w:val="20"/>
        </w:rPr>
      </w:pPr>
      <w:r>
        <w:rPr>
          <w:sz w:val="20"/>
          <w:szCs w:val="20"/>
        </w:rPr>
        <w:t xml:space="preserve">4.2. Estrategia básica del mercadeo. </w:t>
      </w:r>
    </w:p>
    <w:p w14:paraId="0EF486DA" w14:textId="77777777" w:rsidR="00D33A22" w:rsidRDefault="00D65FAE">
      <w:pPr>
        <w:rPr>
          <w:b/>
          <w:sz w:val="20"/>
          <w:szCs w:val="20"/>
        </w:rPr>
      </w:pPr>
      <w:r>
        <w:rPr>
          <w:b/>
          <w:sz w:val="20"/>
          <w:szCs w:val="20"/>
        </w:rPr>
        <w:t xml:space="preserve">             </w:t>
      </w:r>
      <w:r>
        <w:rPr>
          <w:sz w:val="20"/>
          <w:szCs w:val="20"/>
        </w:rPr>
        <w:t xml:space="preserve"> </w:t>
      </w:r>
    </w:p>
    <w:p w14:paraId="55E60D7F" w14:textId="77777777" w:rsidR="00D33A22" w:rsidRDefault="00D65FAE">
      <w:pPr>
        <w:numPr>
          <w:ilvl w:val="0"/>
          <w:numId w:val="18"/>
        </w:numPr>
        <w:pBdr>
          <w:top w:val="nil"/>
          <w:left w:val="nil"/>
          <w:bottom w:val="nil"/>
          <w:right w:val="nil"/>
          <w:between w:val="nil"/>
        </w:pBdr>
        <w:ind w:left="426" w:hanging="426"/>
        <w:jc w:val="both"/>
        <w:rPr>
          <w:b/>
          <w:sz w:val="20"/>
          <w:szCs w:val="20"/>
        </w:rPr>
      </w:pPr>
      <w:r>
        <w:rPr>
          <w:b/>
          <w:sz w:val="20"/>
          <w:szCs w:val="20"/>
        </w:rPr>
        <w:t>DESARROLLO DE LOS TEMAS</w:t>
      </w:r>
    </w:p>
    <w:p w14:paraId="75A092BB" w14:textId="77777777" w:rsidR="00D33A22" w:rsidRDefault="00D33A22">
      <w:pPr>
        <w:rPr>
          <w:sz w:val="20"/>
          <w:szCs w:val="20"/>
        </w:rPr>
      </w:pPr>
    </w:p>
    <w:p w14:paraId="2C2A08B8" w14:textId="77777777" w:rsidR="00D33A22" w:rsidRDefault="00D65FAE">
      <w:pPr>
        <w:jc w:val="both"/>
        <w:rPr>
          <w:b/>
          <w:sz w:val="20"/>
          <w:szCs w:val="20"/>
        </w:rPr>
      </w:pPr>
      <w:r>
        <w:rPr>
          <w:b/>
          <w:sz w:val="20"/>
          <w:szCs w:val="20"/>
        </w:rPr>
        <w:t>TEMA 1: TÉCNICAS DE SELECCIÓN DE IDEAS</w:t>
      </w:r>
    </w:p>
    <w:p w14:paraId="639D4D30" w14:textId="77777777" w:rsidR="00D33A22" w:rsidRDefault="00D33A22">
      <w:pPr>
        <w:rPr>
          <w:sz w:val="20"/>
          <w:szCs w:val="20"/>
        </w:rPr>
      </w:pPr>
    </w:p>
    <w:tbl>
      <w:tblPr>
        <w:tblStyle w:val="a0"/>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60"/>
        <w:gridCol w:w="4302"/>
      </w:tblGrid>
      <w:tr w:rsidR="00D33A22" w14:paraId="68D646BD" w14:textId="77777777">
        <w:tc>
          <w:tcPr>
            <w:tcW w:w="5660" w:type="dxa"/>
            <w:shd w:val="clear" w:color="auto" w:fill="F9CB9C"/>
            <w:tcMar>
              <w:top w:w="100" w:type="dxa"/>
              <w:left w:w="100" w:type="dxa"/>
              <w:bottom w:w="100" w:type="dxa"/>
              <w:right w:w="100" w:type="dxa"/>
            </w:tcMar>
          </w:tcPr>
          <w:p w14:paraId="24A71C2E" w14:textId="686B9F2A" w:rsidR="00D33A22" w:rsidRDefault="00037F6E">
            <w:pPr>
              <w:spacing w:line="276" w:lineRule="auto"/>
              <w:rPr>
                <w:sz w:val="20"/>
                <w:szCs w:val="20"/>
              </w:rPr>
            </w:pPr>
            <w:r>
              <w:rPr>
                <w:sz w:val="20"/>
                <w:szCs w:val="20"/>
              </w:rPr>
              <w:t>GUIO</w:t>
            </w:r>
            <w:r w:rsidR="00D65FAE">
              <w:rPr>
                <w:sz w:val="20"/>
                <w:szCs w:val="20"/>
              </w:rPr>
              <w:t xml:space="preserve">N LITERARIO </w:t>
            </w:r>
          </w:p>
        </w:tc>
        <w:tc>
          <w:tcPr>
            <w:tcW w:w="4302" w:type="dxa"/>
            <w:shd w:val="clear" w:color="auto" w:fill="F9CB9C"/>
            <w:tcMar>
              <w:top w:w="100" w:type="dxa"/>
              <w:left w:w="100" w:type="dxa"/>
              <w:bottom w:w="100" w:type="dxa"/>
              <w:right w:w="100" w:type="dxa"/>
            </w:tcMar>
          </w:tcPr>
          <w:p w14:paraId="39F0E036" w14:textId="77777777" w:rsidR="00D33A22" w:rsidRDefault="00D65FAE">
            <w:pPr>
              <w:spacing w:line="276" w:lineRule="auto"/>
              <w:rPr>
                <w:sz w:val="20"/>
                <w:szCs w:val="20"/>
              </w:rPr>
            </w:pPr>
            <w:r>
              <w:rPr>
                <w:sz w:val="20"/>
                <w:szCs w:val="20"/>
              </w:rPr>
              <w:t xml:space="preserve">GUION TÉCNICO </w:t>
            </w:r>
          </w:p>
        </w:tc>
      </w:tr>
      <w:tr w:rsidR="00D33A22" w14:paraId="3A4172ED" w14:textId="77777777">
        <w:tc>
          <w:tcPr>
            <w:tcW w:w="5660" w:type="dxa"/>
            <w:tcMar>
              <w:top w:w="100" w:type="dxa"/>
              <w:left w:w="100" w:type="dxa"/>
              <w:bottom w:w="100" w:type="dxa"/>
              <w:right w:w="100" w:type="dxa"/>
            </w:tcMar>
          </w:tcPr>
          <w:p w14:paraId="7F64B9AA" w14:textId="77777777" w:rsidR="00D33A22" w:rsidRDefault="00D65FAE">
            <w:pPr>
              <w:spacing w:line="276" w:lineRule="auto"/>
              <w:jc w:val="both"/>
              <w:rPr>
                <w:sz w:val="20"/>
                <w:szCs w:val="20"/>
              </w:rPr>
            </w:pPr>
            <w:r>
              <w:rPr>
                <w:sz w:val="20"/>
                <w:szCs w:val="20"/>
              </w:rPr>
              <w:t>[1]</w:t>
            </w:r>
          </w:p>
          <w:p w14:paraId="5633BC5F" w14:textId="77777777" w:rsidR="00D33A22" w:rsidRDefault="00D65FAE">
            <w:pPr>
              <w:spacing w:line="276" w:lineRule="auto"/>
              <w:jc w:val="both"/>
              <w:rPr>
                <w:sz w:val="20"/>
                <w:szCs w:val="20"/>
              </w:rPr>
            </w:pPr>
            <w:r>
              <w:rPr>
                <w:sz w:val="20"/>
                <w:szCs w:val="20"/>
              </w:rPr>
              <w:t>Introducción.</w:t>
            </w:r>
          </w:p>
          <w:p w14:paraId="19CE6E0B" w14:textId="77777777" w:rsidR="00D33A22" w:rsidRDefault="00D33A22">
            <w:pPr>
              <w:spacing w:line="276" w:lineRule="auto"/>
              <w:jc w:val="both"/>
              <w:rPr>
                <w:sz w:val="20"/>
                <w:szCs w:val="20"/>
              </w:rPr>
            </w:pPr>
          </w:p>
          <w:p w14:paraId="1F605432" w14:textId="77777777" w:rsidR="00D33A22" w:rsidRDefault="00D65FAE">
            <w:pPr>
              <w:spacing w:line="276" w:lineRule="auto"/>
              <w:jc w:val="both"/>
              <w:rPr>
                <w:b w:val="0"/>
                <w:sz w:val="20"/>
                <w:szCs w:val="20"/>
              </w:rPr>
            </w:pPr>
            <w:r>
              <w:rPr>
                <w:b w:val="0"/>
                <w:sz w:val="20"/>
                <w:szCs w:val="20"/>
              </w:rPr>
              <w:t>Los retos para las empresas son cada vez más fuertes debido a que las tendencias del mercado cambian constantemente y la necesidad de innovar crece de manera exponencial.</w:t>
            </w:r>
          </w:p>
          <w:p w14:paraId="4D8ABE7B" w14:textId="77777777" w:rsidR="00D33A22" w:rsidRDefault="00D65FAE">
            <w:pPr>
              <w:spacing w:line="276" w:lineRule="auto"/>
              <w:jc w:val="both"/>
              <w:rPr>
                <w:b w:val="0"/>
                <w:sz w:val="20"/>
                <w:szCs w:val="20"/>
              </w:rPr>
            </w:pPr>
            <w:r>
              <w:rPr>
                <w:b w:val="0"/>
                <w:sz w:val="20"/>
                <w:szCs w:val="20"/>
              </w:rPr>
              <w:t xml:space="preserve"> </w:t>
            </w:r>
          </w:p>
          <w:p w14:paraId="5EBA56FD" w14:textId="77777777" w:rsidR="00D33A22" w:rsidRDefault="00D65FAE">
            <w:pPr>
              <w:spacing w:line="276" w:lineRule="auto"/>
              <w:jc w:val="both"/>
              <w:rPr>
                <w:b w:val="0"/>
                <w:sz w:val="20"/>
                <w:szCs w:val="20"/>
              </w:rPr>
            </w:pPr>
            <w:r>
              <w:rPr>
                <w:b w:val="0"/>
                <w:sz w:val="20"/>
                <w:szCs w:val="20"/>
              </w:rPr>
              <w:t xml:space="preserve">Lograr desarrollar un producto o servicio estrella, requiere tiempo, dedicación y conocimiento, lo cual, contando con múltiples fuentes de información, puede generar confusión a la hora de tomar decisiones. </w:t>
            </w:r>
          </w:p>
          <w:p w14:paraId="2DA80DBD" w14:textId="77777777" w:rsidR="00D33A22" w:rsidRDefault="00D33A22">
            <w:pPr>
              <w:spacing w:line="276" w:lineRule="auto"/>
              <w:jc w:val="both"/>
              <w:rPr>
                <w:b w:val="0"/>
                <w:sz w:val="20"/>
                <w:szCs w:val="20"/>
              </w:rPr>
            </w:pPr>
          </w:p>
          <w:p w14:paraId="2323DFBB" w14:textId="77777777" w:rsidR="00D33A22" w:rsidRDefault="00D65FAE">
            <w:pPr>
              <w:spacing w:line="276" w:lineRule="auto"/>
              <w:jc w:val="both"/>
              <w:rPr>
                <w:b w:val="0"/>
                <w:sz w:val="20"/>
                <w:szCs w:val="20"/>
              </w:rPr>
            </w:pPr>
            <w:r>
              <w:rPr>
                <w:b w:val="0"/>
                <w:sz w:val="20"/>
                <w:szCs w:val="20"/>
              </w:rPr>
              <w:t xml:space="preserve">De allí la importancia de elegir el método de selección de ideas correcto, conociendo sus características, ventajas, desventajas y, sobre todo, adecuándose a las necesidades de investigación que cada empresa requiere realizar. </w:t>
            </w:r>
          </w:p>
          <w:p w14:paraId="324ADB22" w14:textId="77777777" w:rsidR="00D33A22" w:rsidRDefault="00D33A22">
            <w:pPr>
              <w:spacing w:line="276" w:lineRule="auto"/>
              <w:jc w:val="both"/>
              <w:rPr>
                <w:b w:val="0"/>
                <w:sz w:val="20"/>
                <w:szCs w:val="20"/>
              </w:rPr>
            </w:pPr>
          </w:p>
          <w:p w14:paraId="7CC564CA" w14:textId="77777777" w:rsidR="00D33A22" w:rsidRDefault="00D65FAE">
            <w:pPr>
              <w:spacing w:line="276" w:lineRule="auto"/>
              <w:jc w:val="both"/>
              <w:rPr>
                <w:b w:val="0"/>
                <w:sz w:val="20"/>
                <w:szCs w:val="20"/>
              </w:rPr>
            </w:pPr>
            <w:r>
              <w:rPr>
                <w:b w:val="0"/>
                <w:sz w:val="20"/>
                <w:szCs w:val="20"/>
              </w:rPr>
              <w:t xml:space="preserve">Para este proceso se puedes utilizar diferentes métodos, dentro de los cuales encontramos: </w:t>
            </w:r>
          </w:p>
          <w:p w14:paraId="3BB8977D" w14:textId="77777777" w:rsidR="00D33A22" w:rsidRDefault="00D65FAE">
            <w:pPr>
              <w:spacing w:line="276" w:lineRule="auto"/>
              <w:jc w:val="both"/>
              <w:rPr>
                <w:b w:val="0"/>
                <w:sz w:val="20"/>
                <w:szCs w:val="20"/>
              </w:rPr>
            </w:pPr>
            <w:r>
              <w:rPr>
                <w:b w:val="0"/>
                <w:sz w:val="20"/>
                <w:szCs w:val="20"/>
              </w:rPr>
              <w:t xml:space="preserve"> </w:t>
            </w:r>
            <w:r>
              <w:rPr>
                <w:sz w:val="20"/>
                <w:szCs w:val="20"/>
              </w:rPr>
              <w:tab/>
            </w:r>
          </w:p>
          <w:p w14:paraId="339864DC" w14:textId="77777777" w:rsidR="00D33A22" w:rsidRDefault="00D65FAE">
            <w:pPr>
              <w:spacing w:line="276" w:lineRule="auto"/>
              <w:jc w:val="both"/>
              <w:rPr>
                <w:sz w:val="20"/>
                <w:szCs w:val="20"/>
              </w:rPr>
            </w:pPr>
            <w:r>
              <w:rPr>
                <w:sz w:val="20"/>
                <w:szCs w:val="20"/>
              </w:rPr>
              <w:t>[2]</w:t>
            </w:r>
          </w:p>
          <w:p w14:paraId="78622C94" w14:textId="1E5D8CFA" w:rsidR="00D33A22" w:rsidRDefault="00037F6E">
            <w:pPr>
              <w:spacing w:line="276" w:lineRule="auto"/>
              <w:jc w:val="both"/>
              <w:rPr>
                <w:sz w:val="20"/>
                <w:szCs w:val="20"/>
              </w:rPr>
            </w:pPr>
            <w:r>
              <w:rPr>
                <w:sz w:val="20"/>
                <w:szCs w:val="20"/>
              </w:rPr>
              <w:t>1. Técnicas de s</w:t>
            </w:r>
            <w:r w:rsidR="00D65FAE">
              <w:rPr>
                <w:sz w:val="20"/>
                <w:szCs w:val="20"/>
              </w:rPr>
              <w:t>elección de ideas</w:t>
            </w:r>
          </w:p>
          <w:p w14:paraId="69550FBE" w14:textId="77777777" w:rsidR="00D33A22" w:rsidRDefault="00D65FAE">
            <w:pPr>
              <w:spacing w:line="276" w:lineRule="auto"/>
              <w:jc w:val="both"/>
              <w:rPr>
                <w:sz w:val="20"/>
                <w:szCs w:val="20"/>
              </w:rPr>
            </w:pPr>
            <w:r>
              <w:rPr>
                <w:sz w:val="20"/>
                <w:szCs w:val="20"/>
              </w:rPr>
              <w:t xml:space="preserve">1.2 Método </w:t>
            </w:r>
            <w:proofErr w:type="spellStart"/>
            <w:r>
              <w:rPr>
                <w:i/>
                <w:sz w:val="20"/>
                <w:szCs w:val="20"/>
              </w:rPr>
              <w:t>Lambin</w:t>
            </w:r>
            <w:proofErr w:type="spellEnd"/>
          </w:p>
          <w:p w14:paraId="7F49CE1A" w14:textId="77777777" w:rsidR="00D33A22" w:rsidRDefault="00D33A22">
            <w:pPr>
              <w:spacing w:line="276" w:lineRule="auto"/>
              <w:jc w:val="both"/>
              <w:rPr>
                <w:sz w:val="20"/>
                <w:szCs w:val="20"/>
              </w:rPr>
            </w:pPr>
          </w:p>
          <w:p w14:paraId="4D74B2BB" w14:textId="5CA10991" w:rsidR="00D33A22" w:rsidRDefault="00442056">
            <w:pPr>
              <w:spacing w:line="276" w:lineRule="auto"/>
              <w:jc w:val="both"/>
              <w:rPr>
                <w:b w:val="0"/>
                <w:sz w:val="20"/>
                <w:szCs w:val="20"/>
              </w:rPr>
            </w:pPr>
            <w:r>
              <w:rPr>
                <w:b w:val="0"/>
                <w:sz w:val="20"/>
                <w:szCs w:val="20"/>
              </w:rPr>
              <w:lastRenderedPageBreak/>
              <w:t>Para e</w:t>
            </w:r>
            <w:r w:rsidR="00D65FAE">
              <w:rPr>
                <w:b w:val="0"/>
                <w:sz w:val="20"/>
                <w:szCs w:val="20"/>
              </w:rPr>
              <w:t xml:space="preserve">l desarrollo </w:t>
            </w:r>
            <w:r>
              <w:rPr>
                <w:b w:val="0"/>
                <w:sz w:val="20"/>
                <w:szCs w:val="20"/>
              </w:rPr>
              <w:t xml:space="preserve">de </w:t>
            </w:r>
            <w:r w:rsidR="00D65FAE">
              <w:rPr>
                <w:b w:val="0"/>
                <w:sz w:val="20"/>
                <w:szCs w:val="20"/>
              </w:rPr>
              <w:t xml:space="preserve">nuevos productos o servicios, es de suma importancia </w:t>
            </w:r>
            <w:r w:rsidR="00D65FAE">
              <w:rPr>
                <w:sz w:val="20"/>
                <w:szCs w:val="20"/>
              </w:rPr>
              <w:t>pensar</w:t>
            </w:r>
            <w:r w:rsidR="00D65FAE">
              <w:rPr>
                <w:b w:val="0"/>
                <w:sz w:val="20"/>
                <w:szCs w:val="20"/>
              </w:rPr>
              <w:t xml:space="preserve"> en la </w:t>
            </w:r>
            <w:r w:rsidR="00D65FAE">
              <w:rPr>
                <w:sz w:val="20"/>
                <w:szCs w:val="20"/>
              </w:rPr>
              <w:t>búsqueda</w:t>
            </w:r>
            <w:r w:rsidR="00D65FAE">
              <w:rPr>
                <w:b w:val="0"/>
                <w:sz w:val="20"/>
                <w:szCs w:val="20"/>
              </w:rPr>
              <w:t xml:space="preserve"> </w:t>
            </w:r>
            <w:r>
              <w:rPr>
                <w:b w:val="0"/>
                <w:sz w:val="20"/>
                <w:szCs w:val="20"/>
              </w:rPr>
              <w:t xml:space="preserve">de </w:t>
            </w:r>
            <w:r w:rsidR="00D65FAE">
              <w:rPr>
                <w:b w:val="0"/>
                <w:sz w:val="20"/>
                <w:szCs w:val="20"/>
              </w:rPr>
              <w:t>una estrategia para</w:t>
            </w:r>
            <w:r w:rsidR="00D65FAE">
              <w:rPr>
                <w:sz w:val="20"/>
                <w:szCs w:val="20"/>
              </w:rPr>
              <w:t xml:space="preserve"> seleccion</w:t>
            </w:r>
            <w:r w:rsidR="00D65FAE">
              <w:rPr>
                <w:b w:val="0"/>
                <w:sz w:val="20"/>
                <w:szCs w:val="20"/>
              </w:rPr>
              <w:t>ar</w:t>
            </w:r>
            <w:r w:rsidR="00D65FAE">
              <w:rPr>
                <w:sz w:val="20"/>
                <w:szCs w:val="20"/>
              </w:rPr>
              <w:t xml:space="preserve"> ideas</w:t>
            </w:r>
            <w:r w:rsidR="00D65FAE">
              <w:rPr>
                <w:b w:val="0"/>
                <w:sz w:val="20"/>
                <w:szCs w:val="20"/>
              </w:rPr>
              <w:t>, que debe ser</w:t>
            </w:r>
            <w:r>
              <w:rPr>
                <w:b w:val="0"/>
                <w:sz w:val="20"/>
                <w:szCs w:val="20"/>
              </w:rPr>
              <w:t>,</w:t>
            </w:r>
            <w:r w:rsidR="00D65FAE">
              <w:rPr>
                <w:b w:val="0"/>
                <w:sz w:val="20"/>
                <w:szCs w:val="20"/>
              </w:rPr>
              <w:t xml:space="preserve"> según el proyecto</w:t>
            </w:r>
            <w:r>
              <w:rPr>
                <w:b w:val="0"/>
                <w:sz w:val="20"/>
                <w:szCs w:val="20"/>
              </w:rPr>
              <w:t>,</w:t>
            </w:r>
            <w:r w:rsidR="00D65FAE">
              <w:rPr>
                <w:b w:val="0"/>
                <w:sz w:val="20"/>
                <w:szCs w:val="20"/>
              </w:rPr>
              <w:t xml:space="preserve"> acorde con los objetivos y estrategias propuestas por la empresa.</w:t>
            </w:r>
          </w:p>
          <w:p w14:paraId="10F9905F" w14:textId="77777777" w:rsidR="00D33A22" w:rsidRDefault="00D33A22">
            <w:pPr>
              <w:spacing w:line="276" w:lineRule="auto"/>
              <w:jc w:val="both"/>
              <w:rPr>
                <w:b w:val="0"/>
                <w:sz w:val="20"/>
                <w:szCs w:val="20"/>
              </w:rPr>
            </w:pPr>
          </w:p>
          <w:p w14:paraId="51243738" w14:textId="77777777" w:rsidR="00D33A22" w:rsidRDefault="00D65FAE">
            <w:pPr>
              <w:spacing w:line="276" w:lineRule="auto"/>
              <w:jc w:val="both"/>
              <w:rPr>
                <w:b w:val="0"/>
                <w:sz w:val="20"/>
                <w:szCs w:val="20"/>
              </w:rPr>
            </w:pPr>
            <w:r>
              <w:rPr>
                <w:b w:val="0"/>
                <w:sz w:val="20"/>
                <w:szCs w:val="20"/>
              </w:rPr>
              <w:t>Sin embargo, la selección</w:t>
            </w:r>
            <w:r>
              <w:rPr>
                <w:sz w:val="20"/>
                <w:szCs w:val="20"/>
              </w:rPr>
              <w:t xml:space="preserve"> de ideas</w:t>
            </w:r>
            <w:r>
              <w:rPr>
                <w:b w:val="0"/>
                <w:sz w:val="20"/>
                <w:szCs w:val="20"/>
              </w:rPr>
              <w:t xml:space="preserve"> debe ser sistemática y racional, no debe ser aleatoria ni espontánea. </w:t>
            </w:r>
          </w:p>
          <w:p w14:paraId="75674DB6" w14:textId="77777777" w:rsidR="00D33A22" w:rsidRDefault="00D33A22">
            <w:pPr>
              <w:spacing w:line="276" w:lineRule="auto"/>
              <w:jc w:val="both"/>
              <w:rPr>
                <w:b w:val="0"/>
                <w:sz w:val="20"/>
                <w:szCs w:val="20"/>
              </w:rPr>
            </w:pPr>
          </w:p>
          <w:p w14:paraId="171D2E50" w14:textId="34CE10A4" w:rsidR="00D33A22" w:rsidRDefault="00D65FAE">
            <w:pPr>
              <w:spacing w:line="276" w:lineRule="auto"/>
              <w:jc w:val="both"/>
              <w:rPr>
                <w:b w:val="0"/>
                <w:sz w:val="20"/>
                <w:szCs w:val="20"/>
              </w:rPr>
            </w:pPr>
            <w:r>
              <w:rPr>
                <w:b w:val="0"/>
                <w:sz w:val="20"/>
                <w:szCs w:val="20"/>
              </w:rPr>
              <w:t>Usualmente</w:t>
            </w:r>
            <w:r w:rsidR="00442056">
              <w:rPr>
                <w:b w:val="0"/>
                <w:sz w:val="20"/>
                <w:szCs w:val="20"/>
              </w:rPr>
              <w:t>,</w:t>
            </w:r>
            <w:r>
              <w:rPr>
                <w:b w:val="0"/>
                <w:sz w:val="20"/>
                <w:szCs w:val="20"/>
              </w:rPr>
              <w:t xml:space="preserve"> las ideas</w:t>
            </w:r>
            <w:r w:rsidR="00442056">
              <w:rPr>
                <w:b w:val="0"/>
                <w:sz w:val="20"/>
                <w:szCs w:val="20"/>
              </w:rPr>
              <w:t>,</w:t>
            </w:r>
            <w:r>
              <w:rPr>
                <w:b w:val="0"/>
                <w:sz w:val="20"/>
                <w:szCs w:val="20"/>
              </w:rPr>
              <w:t xml:space="preserve"> y sobre todo las buenas ideas</w:t>
            </w:r>
            <w:r w:rsidR="00442056">
              <w:rPr>
                <w:b w:val="0"/>
                <w:sz w:val="20"/>
                <w:szCs w:val="20"/>
              </w:rPr>
              <w:t>,</w:t>
            </w:r>
            <w:r>
              <w:rPr>
                <w:b w:val="0"/>
                <w:sz w:val="20"/>
                <w:szCs w:val="20"/>
              </w:rPr>
              <w:t xml:space="preserve"> no vienen por sí solas, es necesario organizarlas para que se ajusten</w:t>
            </w:r>
            <w:del w:id="1" w:author="liliana victoria morales gualdron" w:date="2020-10-14T22:12:00Z">
              <w:r>
                <w:rPr>
                  <w:b w:val="0"/>
                  <w:sz w:val="20"/>
                  <w:szCs w:val="20"/>
                </w:rPr>
                <w:delText>,</w:delText>
              </w:r>
            </w:del>
            <w:r>
              <w:rPr>
                <w:b w:val="0"/>
                <w:sz w:val="20"/>
                <w:szCs w:val="20"/>
              </w:rPr>
              <w:t xml:space="preserve"> al tipo de negocio que se está buscando. No obstante, es trascendental establecer de forma concisa los productos y mercados que se les dará prioridad, indicando a qué tipo de cliente se quiere llegar con los mismos.</w:t>
            </w:r>
          </w:p>
          <w:p w14:paraId="55867BD1" w14:textId="77777777" w:rsidR="00D33A22" w:rsidRDefault="00D33A22">
            <w:pPr>
              <w:spacing w:line="276" w:lineRule="auto"/>
              <w:jc w:val="both"/>
              <w:rPr>
                <w:b w:val="0"/>
                <w:sz w:val="20"/>
                <w:szCs w:val="20"/>
              </w:rPr>
            </w:pPr>
          </w:p>
          <w:p w14:paraId="2348E914" w14:textId="1A695C54" w:rsidR="00D33A22" w:rsidRDefault="00D65FAE">
            <w:pPr>
              <w:spacing w:line="276" w:lineRule="auto"/>
              <w:jc w:val="both"/>
              <w:rPr>
                <w:b w:val="0"/>
                <w:sz w:val="20"/>
                <w:szCs w:val="20"/>
              </w:rPr>
            </w:pPr>
            <w:r>
              <w:rPr>
                <w:b w:val="0"/>
                <w:sz w:val="20"/>
                <w:szCs w:val="20"/>
              </w:rPr>
              <w:t>Las ideas para nuevos productos o servicios pueden nacer de muchas formas y organizarse según el tipo de fuente empresarial, pueden ser internas y externas en la organización. En efecto, de acu</w:t>
            </w:r>
            <w:r w:rsidR="00442056">
              <w:rPr>
                <w:b w:val="0"/>
                <w:sz w:val="20"/>
                <w:szCs w:val="20"/>
              </w:rPr>
              <w:t>erdo con el origen de la idea, e</w:t>
            </w:r>
            <w:r>
              <w:rPr>
                <w:b w:val="0"/>
                <w:sz w:val="20"/>
                <w:szCs w:val="20"/>
              </w:rPr>
              <w:t xml:space="preserve">stas pueden nacer dentro o fuera de la empresa. Las principales fuentes internas son las </w:t>
            </w:r>
            <w:r w:rsidR="008A5E2B">
              <w:rPr>
                <w:b w:val="0"/>
                <w:sz w:val="20"/>
                <w:szCs w:val="20"/>
              </w:rPr>
              <w:t>utilizadas</w:t>
            </w:r>
            <w:r>
              <w:rPr>
                <w:b w:val="0"/>
                <w:sz w:val="20"/>
                <w:szCs w:val="20"/>
              </w:rPr>
              <w:t xml:space="preserve"> en general por los empleados y la fuerz</w:t>
            </w:r>
            <w:r w:rsidR="008A5E2B">
              <w:rPr>
                <w:b w:val="0"/>
                <w:sz w:val="20"/>
                <w:szCs w:val="20"/>
              </w:rPr>
              <w:t>a de ventas en forma particular. C</w:t>
            </w:r>
            <w:r>
              <w:rPr>
                <w:b w:val="0"/>
                <w:sz w:val="20"/>
                <w:szCs w:val="20"/>
              </w:rPr>
              <w:t>omo</w:t>
            </w:r>
            <w:r w:rsidR="00442056">
              <w:rPr>
                <w:b w:val="0"/>
                <w:sz w:val="20"/>
                <w:szCs w:val="20"/>
              </w:rPr>
              <w:t xml:space="preserve"> fuentes externas</w:t>
            </w:r>
            <w:r>
              <w:rPr>
                <w:b w:val="0"/>
                <w:sz w:val="20"/>
                <w:szCs w:val="20"/>
              </w:rPr>
              <w:t xml:space="preserve"> se puede</w:t>
            </w:r>
            <w:r w:rsidR="00442056">
              <w:rPr>
                <w:b w:val="0"/>
                <w:sz w:val="20"/>
                <w:szCs w:val="20"/>
              </w:rPr>
              <w:t>n</w:t>
            </w:r>
            <w:r>
              <w:rPr>
                <w:b w:val="0"/>
                <w:sz w:val="20"/>
                <w:szCs w:val="20"/>
              </w:rPr>
              <w:t xml:space="preserve"> mencionar el avance tecnológico, los clientes, la competencia.</w:t>
            </w:r>
          </w:p>
          <w:p w14:paraId="3F226A2D" w14:textId="77777777" w:rsidR="00D33A22" w:rsidRDefault="00D33A22">
            <w:pPr>
              <w:spacing w:line="276" w:lineRule="auto"/>
              <w:jc w:val="both"/>
              <w:rPr>
                <w:sz w:val="20"/>
                <w:szCs w:val="20"/>
              </w:rPr>
            </w:pPr>
          </w:p>
          <w:p w14:paraId="265005E2" w14:textId="77777777" w:rsidR="00D33A22" w:rsidRDefault="00D65FAE">
            <w:pPr>
              <w:spacing w:line="276" w:lineRule="auto"/>
              <w:jc w:val="both"/>
              <w:rPr>
                <w:sz w:val="20"/>
                <w:szCs w:val="20"/>
              </w:rPr>
            </w:pPr>
            <w:r>
              <w:rPr>
                <w:sz w:val="20"/>
                <w:szCs w:val="20"/>
              </w:rPr>
              <w:t>[3]</w:t>
            </w:r>
          </w:p>
          <w:p w14:paraId="66FE7828" w14:textId="77777777" w:rsidR="00D33A22" w:rsidRDefault="00D65FAE">
            <w:pPr>
              <w:spacing w:line="276" w:lineRule="auto"/>
              <w:jc w:val="both"/>
              <w:rPr>
                <w:sz w:val="20"/>
                <w:szCs w:val="20"/>
              </w:rPr>
            </w:pPr>
            <w:r>
              <w:rPr>
                <w:sz w:val="20"/>
                <w:szCs w:val="20"/>
              </w:rPr>
              <w:t xml:space="preserve">1.3 Método </w:t>
            </w:r>
            <w:proofErr w:type="spellStart"/>
            <w:r>
              <w:rPr>
                <w:i/>
                <w:sz w:val="20"/>
                <w:szCs w:val="20"/>
              </w:rPr>
              <w:t>Brainstorming</w:t>
            </w:r>
            <w:proofErr w:type="spellEnd"/>
            <w:r>
              <w:rPr>
                <w:i/>
                <w:sz w:val="20"/>
                <w:szCs w:val="20"/>
              </w:rPr>
              <w:t xml:space="preserve"> </w:t>
            </w:r>
            <w:r>
              <w:rPr>
                <w:sz w:val="20"/>
                <w:szCs w:val="20"/>
              </w:rPr>
              <w:t>(lluvia de ideas)</w:t>
            </w:r>
          </w:p>
          <w:p w14:paraId="4B547431" w14:textId="77777777" w:rsidR="00D33A22" w:rsidRDefault="00D33A22">
            <w:pPr>
              <w:spacing w:line="276" w:lineRule="auto"/>
              <w:jc w:val="both"/>
              <w:rPr>
                <w:b w:val="0"/>
                <w:sz w:val="20"/>
                <w:szCs w:val="20"/>
              </w:rPr>
            </w:pPr>
          </w:p>
          <w:p w14:paraId="01FA5798" w14:textId="77777777" w:rsidR="00D33A22" w:rsidRDefault="00D65FAE">
            <w:pPr>
              <w:spacing w:line="276" w:lineRule="auto"/>
              <w:jc w:val="both"/>
              <w:rPr>
                <w:b w:val="0"/>
                <w:sz w:val="20"/>
                <w:szCs w:val="20"/>
              </w:rPr>
            </w:pPr>
            <w:r>
              <w:rPr>
                <w:b w:val="0"/>
                <w:sz w:val="20"/>
                <w:szCs w:val="20"/>
              </w:rPr>
              <w:t xml:space="preserve">La técnica se debe a Alex </w:t>
            </w:r>
            <w:proofErr w:type="spellStart"/>
            <w:r>
              <w:rPr>
                <w:b w:val="0"/>
                <w:sz w:val="20"/>
                <w:szCs w:val="20"/>
              </w:rPr>
              <w:t>Osborn</w:t>
            </w:r>
            <w:proofErr w:type="spellEnd"/>
            <w:r>
              <w:rPr>
                <w:b w:val="0"/>
                <w:sz w:val="20"/>
                <w:szCs w:val="20"/>
              </w:rPr>
              <w:t xml:space="preserve"> (de la firma de publicidad </w:t>
            </w:r>
            <w:proofErr w:type="spellStart"/>
            <w:r>
              <w:rPr>
                <w:b w:val="0"/>
                <w:sz w:val="20"/>
                <w:szCs w:val="20"/>
              </w:rPr>
              <w:t>Batten</w:t>
            </w:r>
            <w:proofErr w:type="spellEnd"/>
            <w:r>
              <w:rPr>
                <w:b w:val="0"/>
                <w:sz w:val="20"/>
                <w:szCs w:val="20"/>
              </w:rPr>
              <w:t xml:space="preserve">, </w:t>
            </w:r>
            <w:proofErr w:type="spellStart"/>
            <w:r>
              <w:rPr>
                <w:b w:val="0"/>
                <w:sz w:val="20"/>
                <w:szCs w:val="20"/>
              </w:rPr>
              <w:t>Durstine</w:t>
            </w:r>
            <w:proofErr w:type="spellEnd"/>
            <w:r>
              <w:rPr>
                <w:b w:val="0"/>
                <w:sz w:val="20"/>
                <w:szCs w:val="20"/>
              </w:rPr>
              <w:t xml:space="preserve"> &amp; </w:t>
            </w:r>
            <w:proofErr w:type="spellStart"/>
            <w:r>
              <w:rPr>
                <w:b w:val="0"/>
                <w:sz w:val="20"/>
                <w:szCs w:val="20"/>
              </w:rPr>
              <w:t>Osborn</w:t>
            </w:r>
            <w:proofErr w:type="spellEnd"/>
            <w:r>
              <w:rPr>
                <w:b w:val="0"/>
                <w:sz w:val="20"/>
                <w:szCs w:val="20"/>
              </w:rPr>
              <w:t>), que la desarrolló en los años 40 a 50. Su nombre es la combinación de «</w:t>
            </w:r>
            <w:proofErr w:type="spellStart"/>
            <w:r>
              <w:rPr>
                <w:b w:val="0"/>
                <w:i/>
                <w:sz w:val="20"/>
                <w:szCs w:val="20"/>
              </w:rPr>
              <w:t>brain</w:t>
            </w:r>
            <w:proofErr w:type="spellEnd"/>
            <w:r>
              <w:rPr>
                <w:b w:val="0"/>
                <w:sz w:val="20"/>
                <w:szCs w:val="20"/>
              </w:rPr>
              <w:t>» (cerebro) y «</w:t>
            </w:r>
            <w:proofErr w:type="spellStart"/>
            <w:r>
              <w:rPr>
                <w:b w:val="0"/>
                <w:i/>
                <w:sz w:val="20"/>
                <w:szCs w:val="20"/>
              </w:rPr>
              <w:t>storm</w:t>
            </w:r>
            <w:proofErr w:type="spellEnd"/>
            <w:r>
              <w:rPr>
                <w:b w:val="0"/>
                <w:sz w:val="20"/>
                <w:szCs w:val="20"/>
              </w:rPr>
              <w:t xml:space="preserve">» (tormenta), por lo que a veces se traduce literalmente por «tormenta cerebral» o «tempestad de ideas» (Imaginación aplicada, 1953). </w:t>
            </w:r>
          </w:p>
          <w:p w14:paraId="7BFF02E2" w14:textId="77777777" w:rsidR="00D33A22" w:rsidRDefault="00D33A22">
            <w:pPr>
              <w:spacing w:line="276" w:lineRule="auto"/>
              <w:jc w:val="both"/>
              <w:rPr>
                <w:b w:val="0"/>
                <w:sz w:val="20"/>
                <w:szCs w:val="20"/>
              </w:rPr>
            </w:pPr>
          </w:p>
          <w:p w14:paraId="011E9FCE" w14:textId="732BE966" w:rsidR="00D33A22" w:rsidRDefault="00D65FAE">
            <w:pPr>
              <w:spacing w:line="276" w:lineRule="auto"/>
              <w:jc w:val="both"/>
              <w:rPr>
                <w:b w:val="0"/>
                <w:sz w:val="20"/>
                <w:szCs w:val="20"/>
              </w:rPr>
            </w:pPr>
            <w:proofErr w:type="spellStart"/>
            <w:r>
              <w:rPr>
                <w:b w:val="0"/>
                <w:sz w:val="20"/>
                <w:szCs w:val="20"/>
              </w:rPr>
              <w:t>Osborn</w:t>
            </w:r>
            <w:proofErr w:type="spellEnd"/>
            <w:r>
              <w:rPr>
                <w:b w:val="0"/>
                <w:sz w:val="20"/>
                <w:szCs w:val="20"/>
              </w:rPr>
              <w:t xml:space="preserve"> la definió como «una técnica de reuniones con la que un grupo intenta encontrar una solución a un problema específico, recogiendo las ideas presentadas espontáneamente por sus miembros». Es, por lo tanto, una técnica grupal. (Fernández, R. A.,</w:t>
            </w:r>
            <w:r w:rsidR="00442056">
              <w:rPr>
                <w:b w:val="0"/>
                <w:sz w:val="20"/>
                <w:szCs w:val="20"/>
              </w:rPr>
              <w:t xml:space="preserve"> </w:t>
            </w:r>
            <w:r>
              <w:rPr>
                <w:b w:val="0"/>
                <w:sz w:val="20"/>
                <w:szCs w:val="20"/>
              </w:rPr>
              <w:t>2005, p.67)</w:t>
            </w:r>
          </w:p>
          <w:p w14:paraId="0EE54415" w14:textId="77777777" w:rsidR="00D33A22" w:rsidRDefault="00D33A22">
            <w:pPr>
              <w:tabs>
                <w:tab w:val="left" w:pos="3300"/>
              </w:tabs>
              <w:spacing w:line="276" w:lineRule="auto"/>
              <w:jc w:val="both"/>
              <w:rPr>
                <w:sz w:val="20"/>
                <w:szCs w:val="20"/>
              </w:rPr>
            </w:pPr>
          </w:p>
          <w:p w14:paraId="0C718D7C" w14:textId="77777777" w:rsidR="00D33A22" w:rsidRDefault="00D65FAE">
            <w:pPr>
              <w:spacing w:line="276" w:lineRule="auto"/>
              <w:jc w:val="both"/>
              <w:rPr>
                <w:b w:val="0"/>
                <w:i/>
                <w:sz w:val="20"/>
                <w:szCs w:val="20"/>
              </w:rPr>
            </w:pPr>
            <w:r>
              <w:rPr>
                <w:sz w:val="20"/>
                <w:szCs w:val="20"/>
              </w:rPr>
              <w:t xml:space="preserve">Principios para el desarrollo asertivo del </w:t>
            </w:r>
            <w:proofErr w:type="spellStart"/>
            <w:r>
              <w:rPr>
                <w:i/>
                <w:sz w:val="20"/>
                <w:szCs w:val="20"/>
              </w:rPr>
              <w:t>Brainstorming</w:t>
            </w:r>
            <w:proofErr w:type="spellEnd"/>
            <w:r>
              <w:rPr>
                <w:i/>
                <w:sz w:val="20"/>
                <w:szCs w:val="20"/>
              </w:rPr>
              <w:t>:</w:t>
            </w:r>
          </w:p>
          <w:p w14:paraId="7B4D8155" w14:textId="77777777" w:rsidR="00D33A22" w:rsidRDefault="00D33A22">
            <w:pPr>
              <w:spacing w:line="276" w:lineRule="auto"/>
              <w:jc w:val="both"/>
              <w:rPr>
                <w:b w:val="0"/>
                <w:sz w:val="20"/>
                <w:szCs w:val="20"/>
              </w:rPr>
            </w:pPr>
          </w:p>
          <w:p w14:paraId="676793AC" w14:textId="77777777" w:rsidR="00D33A22" w:rsidRDefault="00D65FAE">
            <w:pPr>
              <w:numPr>
                <w:ilvl w:val="0"/>
                <w:numId w:val="8"/>
              </w:numPr>
              <w:tabs>
                <w:tab w:val="left" w:pos="3300"/>
              </w:tabs>
              <w:spacing w:line="276" w:lineRule="auto"/>
              <w:jc w:val="both"/>
              <w:rPr>
                <w:b w:val="0"/>
                <w:sz w:val="20"/>
                <w:szCs w:val="20"/>
              </w:rPr>
            </w:pPr>
            <w:r>
              <w:rPr>
                <w:b w:val="0"/>
                <w:sz w:val="20"/>
                <w:szCs w:val="20"/>
              </w:rPr>
              <w:t>Se prohíbe criticar.</w:t>
            </w:r>
          </w:p>
          <w:p w14:paraId="0B992466" w14:textId="77777777" w:rsidR="00D33A22" w:rsidRDefault="00D65FAE">
            <w:pPr>
              <w:numPr>
                <w:ilvl w:val="0"/>
                <w:numId w:val="8"/>
              </w:numPr>
              <w:tabs>
                <w:tab w:val="left" w:pos="3300"/>
              </w:tabs>
              <w:spacing w:line="276" w:lineRule="auto"/>
              <w:jc w:val="both"/>
              <w:rPr>
                <w:b w:val="0"/>
                <w:sz w:val="20"/>
                <w:szCs w:val="20"/>
              </w:rPr>
            </w:pPr>
            <w:r>
              <w:rPr>
                <w:b w:val="0"/>
                <w:sz w:val="20"/>
                <w:szCs w:val="20"/>
              </w:rPr>
              <w:t>Se alienta a las expresiones libres y espontáneas (todas las ideas son válidas).</w:t>
            </w:r>
          </w:p>
          <w:p w14:paraId="0D161AA6" w14:textId="77777777" w:rsidR="00D33A22" w:rsidRDefault="00D65FAE">
            <w:pPr>
              <w:numPr>
                <w:ilvl w:val="0"/>
                <w:numId w:val="8"/>
              </w:numPr>
              <w:tabs>
                <w:tab w:val="left" w:pos="3300"/>
              </w:tabs>
              <w:spacing w:line="276" w:lineRule="auto"/>
              <w:jc w:val="both"/>
              <w:rPr>
                <w:b w:val="0"/>
                <w:sz w:val="20"/>
                <w:szCs w:val="20"/>
              </w:rPr>
            </w:pPr>
            <w:r>
              <w:rPr>
                <w:b w:val="0"/>
                <w:sz w:val="20"/>
                <w:szCs w:val="20"/>
              </w:rPr>
              <w:lastRenderedPageBreak/>
              <w:t>Cuanta mayor cantidad de ideas, más probabilidades de que salgan ideas ganadoras.</w:t>
            </w:r>
          </w:p>
          <w:p w14:paraId="2409119F" w14:textId="77777777" w:rsidR="00D33A22" w:rsidRDefault="00D65FAE">
            <w:pPr>
              <w:numPr>
                <w:ilvl w:val="0"/>
                <w:numId w:val="8"/>
              </w:numPr>
              <w:tabs>
                <w:tab w:val="left" w:pos="3300"/>
              </w:tabs>
              <w:spacing w:line="276" w:lineRule="auto"/>
              <w:jc w:val="both"/>
              <w:rPr>
                <w:b w:val="0"/>
                <w:sz w:val="20"/>
                <w:szCs w:val="20"/>
              </w:rPr>
            </w:pPr>
            <w:r>
              <w:rPr>
                <w:b w:val="0"/>
                <w:sz w:val="20"/>
                <w:szCs w:val="20"/>
              </w:rPr>
              <w:t>La cantidad de ideas no influye en la calidad.</w:t>
            </w:r>
          </w:p>
          <w:p w14:paraId="0AF5C6E6" w14:textId="76A5EFFA" w:rsidR="00D33A22" w:rsidRDefault="00D65FAE">
            <w:pPr>
              <w:numPr>
                <w:ilvl w:val="0"/>
                <w:numId w:val="8"/>
              </w:numPr>
              <w:tabs>
                <w:tab w:val="left" w:pos="3300"/>
              </w:tabs>
              <w:spacing w:line="276" w:lineRule="auto"/>
              <w:jc w:val="both"/>
              <w:rPr>
                <w:b w:val="0"/>
                <w:sz w:val="20"/>
                <w:szCs w:val="20"/>
              </w:rPr>
            </w:pPr>
            <w:r>
              <w:rPr>
                <w:b w:val="0"/>
                <w:sz w:val="20"/>
                <w:szCs w:val="20"/>
              </w:rPr>
              <w:t>Se busca combinar y mejorar las ideas</w:t>
            </w:r>
            <w:r w:rsidR="00442056">
              <w:rPr>
                <w:b w:val="0"/>
                <w:sz w:val="20"/>
                <w:szCs w:val="20"/>
              </w:rPr>
              <w:t>,</w:t>
            </w:r>
            <w:r>
              <w:rPr>
                <w:b w:val="0"/>
                <w:sz w:val="20"/>
                <w:szCs w:val="20"/>
              </w:rPr>
              <w:t xml:space="preserve"> lo que es clave para llegar al resultado.</w:t>
            </w:r>
          </w:p>
          <w:p w14:paraId="11DC19A2" w14:textId="77777777" w:rsidR="00D33A22" w:rsidRDefault="00D65FAE">
            <w:pPr>
              <w:numPr>
                <w:ilvl w:val="0"/>
                <w:numId w:val="8"/>
              </w:numPr>
              <w:tabs>
                <w:tab w:val="left" w:pos="3300"/>
              </w:tabs>
              <w:spacing w:line="276" w:lineRule="auto"/>
              <w:jc w:val="both"/>
              <w:rPr>
                <w:b w:val="0"/>
                <w:sz w:val="20"/>
                <w:szCs w:val="20"/>
              </w:rPr>
            </w:pPr>
            <w:r>
              <w:rPr>
                <w:b w:val="0"/>
                <w:sz w:val="20"/>
                <w:szCs w:val="20"/>
              </w:rPr>
              <w:t>Da rienda suelta a las ideas.</w:t>
            </w:r>
          </w:p>
          <w:p w14:paraId="43D0188B" w14:textId="77777777" w:rsidR="00D33A22" w:rsidRDefault="00D33A22">
            <w:pPr>
              <w:tabs>
                <w:tab w:val="left" w:pos="3300"/>
              </w:tabs>
              <w:spacing w:line="276" w:lineRule="auto"/>
              <w:jc w:val="both"/>
              <w:rPr>
                <w:sz w:val="20"/>
                <w:szCs w:val="20"/>
              </w:rPr>
            </w:pPr>
          </w:p>
          <w:p w14:paraId="214A6B48" w14:textId="77777777" w:rsidR="00D33A22" w:rsidRDefault="00D33A22">
            <w:pPr>
              <w:spacing w:line="276" w:lineRule="auto"/>
              <w:jc w:val="both"/>
              <w:rPr>
                <w:sz w:val="20"/>
                <w:szCs w:val="20"/>
              </w:rPr>
            </w:pPr>
          </w:p>
          <w:p w14:paraId="3F027A61" w14:textId="77777777" w:rsidR="00D33A22" w:rsidRDefault="00D65FAE">
            <w:pPr>
              <w:spacing w:line="276" w:lineRule="auto"/>
              <w:jc w:val="both"/>
              <w:rPr>
                <w:sz w:val="20"/>
                <w:szCs w:val="20"/>
              </w:rPr>
            </w:pPr>
            <w:r>
              <w:rPr>
                <w:sz w:val="20"/>
                <w:szCs w:val="20"/>
              </w:rPr>
              <w:t>Ventajas y desventajas</w:t>
            </w:r>
          </w:p>
          <w:p w14:paraId="5D1DB12E" w14:textId="77777777" w:rsidR="00D33A22" w:rsidRDefault="00D33A22">
            <w:pPr>
              <w:spacing w:line="276" w:lineRule="auto"/>
              <w:jc w:val="both"/>
              <w:rPr>
                <w:sz w:val="20"/>
                <w:szCs w:val="20"/>
              </w:rPr>
            </w:pPr>
          </w:p>
          <w:p w14:paraId="7875FB42" w14:textId="60AF227C" w:rsidR="00D33A22" w:rsidRDefault="00D65FAE">
            <w:pPr>
              <w:spacing w:line="276" w:lineRule="auto"/>
              <w:jc w:val="both"/>
              <w:rPr>
                <w:b w:val="0"/>
                <w:sz w:val="20"/>
                <w:szCs w:val="20"/>
              </w:rPr>
            </w:pPr>
            <w:r>
              <w:rPr>
                <w:b w:val="0"/>
                <w:sz w:val="20"/>
                <w:szCs w:val="20"/>
              </w:rPr>
              <w:t>Dentro de las ventajas de este método se encuentra</w:t>
            </w:r>
            <w:r w:rsidR="00442056">
              <w:rPr>
                <w:b w:val="0"/>
                <w:sz w:val="20"/>
                <w:szCs w:val="20"/>
              </w:rPr>
              <w:t xml:space="preserve"> que </w:t>
            </w:r>
            <w:r>
              <w:rPr>
                <w:b w:val="0"/>
                <w:sz w:val="20"/>
                <w:szCs w:val="20"/>
              </w:rPr>
              <w:t>la creatividad es parte importante para crear ideas. Cuanto mayor cantidad de ideas</w:t>
            </w:r>
            <w:r w:rsidR="008A5E2B">
              <w:rPr>
                <w:b w:val="0"/>
                <w:sz w:val="20"/>
                <w:szCs w:val="20"/>
              </w:rPr>
              <w:t xml:space="preserve"> se exponen</w:t>
            </w:r>
            <w:r w:rsidR="00442056">
              <w:rPr>
                <w:b w:val="0"/>
                <w:sz w:val="20"/>
                <w:szCs w:val="20"/>
              </w:rPr>
              <w:t>,</w:t>
            </w:r>
            <w:r>
              <w:rPr>
                <w:b w:val="0"/>
                <w:sz w:val="20"/>
                <w:szCs w:val="20"/>
              </w:rPr>
              <w:t xml:space="preserve"> más probabilidades </w:t>
            </w:r>
            <w:r w:rsidR="008A5E2B">
              <w:rPr>
                <w:b w:val="0"/>
                <w:sz w:val="20"/>
                <w:szCs w:val="20"/>
              </w:rPr>
              <w:t xml:space="preserve">de </w:t>
            </w:r>
            <w:r>
              <w:rPr>
                <w:b w:val="0"/>
                <w:sz w:val="20"/>
                <w:szCs w:val="20"/>
              </w:rPr>
              <w:t xml:space="preserve">que sean libres, espontaneas y válidas. Sin embargo, </w:t>
            </w:r>
            <w:r w:rsidR="00442056">
              <w:rPr>
                <w:b w:val="0"/>
                <w:sz w:val="20"/>
                <w:szCs w:val="20"/>
              </w:rPr>
              <w:t xml:space="preserve">dentro de </w:t>
            </w:r>
            <w:r>
              <w:rPr>
                <w:b w:val="0"/>
                <w:sz w:val="20"/>
                <w:szCs w:val="20"/>
              </w:rPr>
              <w:t xml:space="preserve">sus desventajas </w:t>
            </w:r>
            <w:r w:rsidR="00442056">
              <w:rPr>
                <w:b w:val="0"/>
                <w:sz w:val="20"/>
                <w:szCs w:val="20"/>
              </w:rPr>
              <w:t xml:space="preserve">está el hecho de ser </w:t>
            </w:r>
            <w:r>
              <w:rPr>
                <w:b w:val="0"/>
                <w:sz w:val="20"/>
                <w:szCs w:val="20"/>
              </w:rPr>
              <w:t>un método que requiere un alto número de participantes y necesita de un mayor análisis para la toma de decisiones finales.</w:t>
            </w:r>
          </w:p>
          <w:p w14:paraId="61351A72" w14:textId="77777777" w:rsidR="00D33A22" w:rsidRDefault="00D33A22">
            <w:pPr>
              <w:spacing w:line="276" w:lineRule="auto"/>
              <w:jc w:val="both"/>
              <w:rPr>
                <w:b w:val="0"/>
                <w:sz w:val="20"/>
                <w:szCs w:val="20"/>
              </w:rPr>
            </w:pPr>
          </w:p>
          <w:p w14:paraId="4D4470D6" w14:textId="77777777" w:rsidR="00D33A22" w:rsidRDefault="00D65FAE">
            <w:pPr>
              <w:spacing w:line="276" w:lineRule="auto"/>
              <w:jc w:val="both"/>
              <w:rPr>
                <w:sz w:val="20"/>
                <w:szCs w:val="20"/>
              </w:rPr>
            </w:pPr>
            <w:r>
              <w:rPr>
                <w:sz w:val="20"/>
                <w:szCs w:val="20"/>
              </w:rPr>
              <w:t>[4]</w:t>
            </w:r>
          </w:p>
          <w:p w14:paraId="55A9B162" w14:textId="77777777" w:rsidR="00D33A22" w:rsidRDefault="00D65FAE">
            <w:pPr>
              <w:spacing w:line="276" w:lineRule="auto"/>
              <w:jc w:val="both"/>
              <w:rPr>
                <w:sz w:val="20"/>
                <w:szCs w:val="20"/>
              </w:rPr>
            </w:pPr>
            <w:r>
              <w:rPr>
                <w:sz w:val="20"/>
                <w:szCs w:val="20"/>
              </w:rPr>
              <w:t>1.4 Método de ponderación</w:t>
            </w:r>
          </w:p>
          <w:p w14:paraId="6A06EF2A" w14:textId="77777777" w:rsidR="00D33A22" w:rsidRDefault="00D33A22">
            <w:pPr>
              <w:spacing w:line="276" w:lineRule="auto"/>
              <w:jc w:val="both"/>
              <w:rPr>
                <w:b w:val="0"/>
                <w:sz w:val="20"/>
                <w:szCs w:val="20"/>
              </w:rPr>
            </w:pPr>
          </w:p>
          <w:p w14:paraId="2712140C" w14:textId="628E823F" w:rsidR="00D33A22" w:rsidRDefault="00D65FAE">
            <w:pPr>
              <w:spacing w:line="276" w:lineRule="auto"/>
              <w:jc w:val="both"/>
              <w:rPr>
                <w:b w:val="0"/>
                <w:sz w:val="20"/>
                <w:szCs w:val="20"/>
              </w:rPr>
            </w:pPr>
            <w:r>
              <w:rPr>
                <w:b w:val="0"/>
                <w:sz w:val="20"/>
                <w:szCs w:val="20"/>
              </w:rPr>
              <w:t>Esta técnica se utiliza para la selección de ideas en equipo, utilizando criterios ponderados para llevarlo a cabo</w:t>
            </w:r>
            <w:r w:rsidR="00442056">
              <w:rPr>
                <w:b w:val="0"/>
                <w:sz w:val="20"/>
                <w:szCs w:val="20"/>
              </w:rPr>
              <w:t>;</w:t>
            </w:r>
            <w:r>
              <w:rPr>
                <w:b w:val="0"/>
                <w:sz w:val="20"/>
                <w:szCs w:val="20"/>
              </w:rPr>
              <w:t xml:space="preserve"> se debe asignar a cada uno de los criterios una cifra ponderada según la importancia en el proceso de selección, siendo el valor más alto el que se debe tener en cuenta como el correcto o el más indicado.</w:t>
            </w:r>
          </w:p>
          <w:p w14:paraId="7B97D883" w14:textId="77777777" w:rsidR="00D33A22" w:rsidRDefault="00D33A22">
            <w:pPr>
              <w:spacing w:line="276" w:lineRule="auto"/>
              <w:jc w:val="both"/>
              <w:rPr>
                <w:b w:val="0"/>
                <w:sz w:val="20"/>
                <w:szCs w:val="20"/>
              </w:rPr>
            </w:pPr>
          </w:p>
          <w:p w14:paraId="0B5A16B9" w14:textId="1027A446" w:rsidR="00D33A22" w:rsidRDefault="00D65FAE">
            <w:pPr>
              <w:spacing w:line="276" w:lineRule="auto"/>
              <w:jc w:val="both"/>
              <w:rPr>
                <w:sz w:val="20"/>
                <w:szCs w:val="20"/>
              </w:rPr>
            </w:pPr>
            <w:r>
              <w:rPr>
                <w:b w:val="0"/>
                <w:sz w:val="20"/>
                <w:szCs w:val="20"/>
              </w:rPr>
              <w:t>Dicho método proporciona un enfoque lógico</w:t>
            </w:r>
            <w:r w:rsidR="00442056">
              <w:rPr>
                <w:b w:val="0"/>
                <w:sz w:val="20"/>
                <w:szCs w:val="20"/>
              </w:rPr>
              <w:t>,</w:t>
            </w:r>
            <w:r>
              <w:rPr>
                <w:b w:val="0"/>
                <w:sz w:val="20"/>
                <w:szCs w:val="20"/>
              </w:rPr>
              <w:t xml:space="preserve"> que al momento de elegir presenta un conjunto de opciones e ideas mediante cálculos matemáticos, el cual le permite al evaluador obtener resultados que faciliten la combinación de lo cualitativo con lo cuantitativo</w:t>
            </w:r>
            <w:r>
              <w:rPr>
                <w:sz w:val="20"/>
                <w:szCs w:val="20"/>
              </w:rPr>
              <w:t>.</w:t>
            </w:r>
          </w:p>
          <w:p w14:paraId="1A2677DF" w14:textId="77777777" w:rsidR="00D33A22" w:rsidRDefault="00D33A22">
            <w:pPr>
              <w:spacing w:line="276" w:lineRule="auto"/>
              <w:jc w:val="both"/>
              <w:rPr>
                <w:sz w:val="20"/>
                <w:szCs w:val="20"/>
              </w:rPr>
            </w:pPr>
          </w:p>
          <w:p w14:paraId="50D1767C" w14:textId="77777777" w:rsidR="00D33A22" w:rsidRDefault="00D65FAE">
            <w:pPr>
              <w:spacing w:line="276" w:lineRule="auto"/>
              <w:jc w:val="both"/>
              <w:rPr>
                <w:sz w:val="20"/>
                <w:szCs w:val="20"/>
              </w:rPr>
            </w:pPr>
            <w:r>
              <w:rPr>
                <w:sz w:val="20"/>
                <w:szCs w:val="20"/>
              </w:rPr>
              <w:t>Principios para el desarrollo asertivo de ponderación:</w:t>
            </w:r>
          </w:p>
          <w:p w14:paraId="0EBB5009" w14:textId="77777777" w:rsidR="00D33A22" w:rsidRDefault="00D33A22">
            <w:pPr>
              <w:spacing w:line="276" w:lineRule="auto"/>
              <w:jc w:val="both"/>
              <w:rPr>
                <w:b w:val="0"/>
                <w:sz w:val="20"/>
                <w:szCs w:val="20"/>
              </w:rPr>
            </w:pPr>
          </w:p>
          <w:p w14:paraId="42FA2CB5" w14:textId="77777777" w:rsidR="00D33A22" w:rsidRDefault="00D65FAE" w:rsidP="008A5E2B">
            <w:pPr>
              <w:numPr>
                <w:ilvl w:val="0"/>
                <w:numId w:val="9"/>
              </w:numPr>
              <w:pBdr>
                <w:top w:val="nil"/>
                <w:left w:val="nil"/>
                <w:bottom w:val="nil"/>
                <w:right w:val="nil"/>
                <w:between w:val="nil"/>
              </w:pBdr>
              <w:spacing w:line="276" w:lineRule="auto"/>
              <w:ind w:left="888"/>
              <w:jc w:val="both"/>
              <w:rPr>
                <w:b w:val="0"/>
                <w:color w:val="000000"/>
                <w:sz w:val="20"/>
                <w:szCs w:val="20"/>
              </w:rPr>
            </w:pPr>
            <w:r>
              <w:rPr>
                <w:b w:val="0"/>
                <w:color w:val="000000"/>
                <w:sz w:val="20"/>
                <w:szCs w:val="20"/>
              </w:rPr>
              <w:t>Se establece un objetivo principal.</w:t>
            </w:r>
          </w:p>
          <w:p w14:paraId="1291E184" w14:textId="77777777" w:rsidR="00D33A22" w:rsidRDefault="00D65FAE" w:rsidP="008A5E2B">
            <w:pPr>
              <w:numPr>
                <w:ilvl w:val="0"/>
                <w:numId w:val="16"/>
              </w:numPr>
              <w:pBdr>
                <w:top w:val="nil"/>
                <w:left w:val="nil"/>
                <w:bottom w:val="nil"/>
                <w:right w:val="nil"/>
                <w:between w:val="nil"/>
              </w:pBdr>
              <w:spacing w:line="276" w:lineRule="auto"/>
              <w:ind w:left="888"/>
              <w:jc w:val="both"/>
              <w:rPr>
                <w:b w:val="0"/>
                <w:color w:val="000000"/>
                <w:sz w:val="20"/>
                <w:szCs w:val="20"/>
              </w:rPr>
            </w:pPr>
            <w:r>
              <w:rPr>
                <w:b w:val="0"/>
                <w:color w:val="000000"/>
                <w:sz w:val="20"/>
                <w:szCs w:val="20"/>
              </w:rPr>
              <w:t>Se crean criterios para calificar.</w:t>
            </w:r>
          </w:p>
          <w:p w14:paraId="01853C8E" w14:textId="77777777" w:rsidR="00D33A22" w:rsidRDefault="00D65FAE" w:rsidP="008A5E2B">
            <w:pPr>
              <w:numPr>
                <w:ilvl w:val="0"/>
                <w:numId w:val="32"/>
              </w:numPr>
              <w:pBdr>
                <w:top w:val="nil"/>
                <w:left w:val="nil"/>
                <w:bottom w:val="nil"/>
                <w:right w:val="nil"/>
                <w:between w:val="nil"/>
              </w:pBdr>
              <w:spacing w:line="276" w:lineRule="auto"/>
              <w:ind w:left="888"/>
              <w:jc w:val="both"/>
              <w:rPr>
                <w:b w:val="0"/>
                <w:color w:val="000000"/>
                <w:sz w:val="20"/>
                <w:szCs w:val="20"/>
              </w:rPr>
            </w:pPr>
            <w:r>
              <w:rPr>
                <w:b w:val="0"/>
                <w:color w:val="000000"/>
                <w:sz w:val="20"/>
                <w:szCs w:val="20"/>
              </w:rPr>
              <w:t>Se elabora una matriz.</w:t>
            </w:r>
          </w:p>
          <w:p w14:paraId="6F70BE84" w14:textId="77777777" w:rsidR="00D33A22" w:rsidRDefault="00D65FAE" w:rsidP="008A5E2B">
            <w:pPr>
              <w:numPr>
                <w:ilvl w:val="0"/>
                <w:numId w:val="24"/>
              </w:numPr>
              <w:pBdr>
                <w:top w:val="nil"/>
                <w:left w:val="nil"/>
                <w:bottom w:val="nil"/>
                <w:right w:val="nil"/>
                <w:between w:val="nil"/>
              </w:pBdr>
              <w:spacing w:line="276" w:lineRule="auto"/>
              <w:ind w:left="888"/>
              <w:jc w:val="both"/>
              <w:rPr>
                <w:b w:val="0"/>
                <w:color w:val="000000"/>
                <w:sz w:val="20"/>
                <w:szCs w:val="20"/>
              </w:rPr>
            </w:pPr>
            <w:r>
              <w:rPr>
                <w:b w:val="0"/>
                <w:color w:val="000000"/>
                <w:sz w:val="20"/>
                <w:szCs w:val="20"/>
              </w:rPr>
              <w:t>Se califica cada criterio.</w:t>
            </w:r>
          </w:p>
          <w:p w14:paraId="5349D13A" w14:textId="77777777" w:rsidR="00D33A22" w:rsidRDefault="00D65FAE" w:rsidP="008A5E2B">
            <w:pPr>
              <w:numPr>
                <w:ilvl w:val="0"/>
                <w:numId w:val="4"/>
              </w:numPr>
              <w:pBdr>
                <w:top w:val="nil"/>
                <w:left w:val="nil"/>
                <w:bottom w:val="nil"/>
                <w:right w:val="nil"/>
                <w:between w:val="nil"/>
              </w:pBdr>
              <w:spacing w:line="276" w:lineRule="auto"/>
              <w:ind w:left="888"/>
              <w:jc w:val="both"/>
              <w:rPr>
                <w:b w:val="0"/>
                <w:color w:val="000000"/>
                <w:sz w:val="20"/>
                <w:szCs w:val="20"/>
              </w:rPr>
            </w:pPr>
            <w:r>
              <w:rPr>
                <w:b w:val="0"/>
                <w:color w:val="000000"/>
                <w:sz w:val="20"/>
                <w:szCs w:val="20"/>
              </w:rPr>
              <w:t>Se comparan las opciones.</w:t>
            </w:r>
          </w:p>
          <w:p w14:paraId="51EC8C70" w14:textId="77777777" w:rsidR="00D33A22" w:rsidRDefault="00D65FAE" w:rsidP="008A5E2B">
            <w:pPr>
              <w:numPr>
                <w:ilvl w:val="0"/>
                <w:numId w:val="4"/>
              </w:numPr>
              <w:pBdr>
                <w:top w:val="nil"/>
                <w:left w:val="nil"/>
                <w:bottom w:val="nil"/>
                <w:right w:val="nil"/>
                <w:between w:val="nil"/>
              </w:pBdr>
              <w:spacing w:line="276" w:lineRule="auto"/>
              <w:ind w:left="888"/>
              <w:jc w:val="both"/>
              <w:rPr>
                <w:b w:val="0"/>
                <w:color w:val="000000"/>
                <w:sz w:val="20"/>
                <w:szCs w:val="20"/>
              </w:rPr>
            </w:pPr>
            <w:r>
              <w:rPr>
                <w:b w:val="0"/>
                <w:color w:val="000000"/>
                <w:sz w:val="20"/>
                <w:szCs w:val="20"/>
              </w:rPr>
              <w:t>Se selecciona la opción con mayor puntaje.</w:t>
            </w:r>
          </w:p>
          <w:p w14:paraId="7AD493E1" w14:textId="77777777" w:rsidR="00D33A22" w:rsidRDefault="00D33A22">
            <w:pPr>
              <w:spacing w:line="276" w:lineRule="auto"/>
              <w:jc w:val="both"/>
              <w:rPr>
                <w:b w:val="0"/>
                <w:sz w:val="20"/>
                <w:szCs w:val="20"/>
              </w:rPr>
            </w:pPr>
          </w:p>
          <w:p w14:paraId="483A0DDB" w14:textId="77777777" w:rsidR="00D33A22" w:rsidRDefault="00D65FAE">
            <w:pPr>
              <w:spacing w:line="276" w:lineRule="auto"/>
              <w:jc w:val="both"/>
              <w:rPr>
                <w:sz w:val="20"/>
                <w:szCs w:val="20"/>
              </w:rPr>
            </w:pPr>
            <w:r>
              <w:rPr>
                <w:sz w:val="20"/>
                <w:szCs w:val="20"/>
              </w:rPr>
              <w:t>Ventajas y desventajas:</w:t>
            </w:r>
          </w:p>
          <w:p w14:paraId="763272C8" w14:textId="77777777" w:rsidR="00D33A22" w:rsidRDefault="00D33A22">
            <w:pPr>
              <w:spacing w:line="276" w:lineRule="auto"/>
              <w:jc w:val="both"/>
              <w:rPr>
                <w:sz w:val="20"/>
                <w:szCs w:val="20"/>
              </w:rPr>
            </w:pPr>
          </w:p>
          <w:p w14:paraId="086A55E6" w14:textId="2DC48E96" w:rsidR="00D33A22" w:rsidRDefault="00D65FAE">
            <w:pPr>
              <w:spacing w:line="276" w:lineRule="auto"/>
              <w:jc w:val="both"/>
              <w:rPr>
                <w:b w:val="0"/>
                <w:sz w:val="20"/>
                <w:szCs w:val="20"/>
              </w:rPr>
            </w:pPr>
            <w:r>
              <w:rPr>
                <w:b w:val="0"/>
                <w:sz w:val="20"/>
                <w:szCs w:val="20"/>
              </w:rPr>
              <w:t>Este método debe ser analizado a profundidad, asignarle el rango acertado a cada criterio de ponderación</w:t>
            </w:r>
            <w:r w:rsidR="00C05801">
              <w:rPr>
                <w:b w:val="0"/>
                <w:sz w:val="20"/>
                <w:szCs w:val="20"/>
              </w:rPr>
              <w:t>,</w:t>
            </w:r>
            <w:r>
              <w:rPr>
                <w:b w:val="0"/>
                <w:sz w:val="20"/>
                <w:szCs w:val="20"/>
              </w:rPr>
              <w:t xml:space="preserve"> donde el grupo </w:t>
            </w:r>
            <w:r w:rsidR="00442056">
              <w:rPr>
                <w:b w:val="0"/>
                <w:sz w:val="20"/>
                <w:szCs w:val="20"/>
              </w:rPr>
              <w:lastRenderedPageBreak/>
              <w:t>dé</w:t>
            </w:r>
            <w:r>
              <w:rPr>
                <w:b w:val="0"/>
                <w:sz w:val="20"/>
                <w:szCs w:val="20"/>
              </w:rPr>
              <w:t xml:space="preserve"> opciones seleccionadas, </w:t>
            </w:r>
            <w:r w:rsidR="00C05801">
              <w:rPr>
                <w:b w:val="0"/>
                <w:sz w:val="20"/>
                <w:szCs w:val="20"/>
              </w:rPr>
              <w:t>para</w:t>
            </w:r>
            <w:r>
              <w:rPr>
                <w:b w:val="0"/>
                <w:sz w:val="20"/>
                <w:szCs w:val="20"/>
              </w:rPr>
              <w:t xml:space="preserve"> ser evaluadas bajo los mismos criterios y enfoques.</w:t>
            </w:r>
          </w:p>
          <w:p w14:paraId="689ED426" w14:textId="77777777" w:rsidR="00C05801" w:rsidRDefault="00C05801">
            <w:pPr>
              <w:spacing w:line="276" w:lineRule="auto"/>
              <w:jc w:val="both"/>
              <w:rPr>
                <w:b w:val="0"/>
                <w:sz w:val="20"/>
                <w:szCs w:val="20"/>
              </w:rPr>
            </w:pPr>
          </w:p>
          <w:p w14:paraId="726E1A1D" w14:textId="1B14C806" w:rsidR="00D33A22" w:rsidRDefault="00716BC8">
            <w:pPr>
              <w:spacing w:line="276" w:lineRule="auto"/>
              <w:jc w:val="both"/>
              <w:rPr>
                <w:b w:val="0"/>
                <w:sz w:val="20"/>
                <w:szCs w:val="20"/>
              </w:rPr>
            </w:pPr>
            <w:r>
              <w:rPr>
                <w:b w:val="0"/>
                <w:sz w:val="20"/>
                <w:szCs w:val="20"/>
              </w:rPr>
              <w:t>Dentro de sus ventajas está</w:t>
            </w:r>
            <w:r w:rsidR="00D65FAE">
              <w:rPr>
                <w:b w:val="0"/>
                <w:sz w:val="20"/>
                <w:szCs w:val="20"/>
              </w:rPr>
              <w:t xml:space="preserve"> que cada modelo de ponderación varía según el caso, nunca se utiliza el mismo modelo porque cada proyecto debe ser caracterizado y tiene diferenciación de acuerdo con la naturaleza de cada opción</w:t>
            </w:r>
            <w:r w:rsidR="00C05801">
              <w:rPr>
                <w:b w:val="0"/>
                <w:sz w:val="20"/>
                <w:szCs w:val="20"/>
              </w:rPr>
              <w:t>,</w:t>
            </w:r>
            <w:r w:rsidR="00D65FAE">
              <w:rPr>
                <w:b w:val="0"/>
                <w:sz w:val="20"/>
                <w:szCs w:val="20"/>
              </w:rPr>
              <w:t xml:space="preserve"> generando la toma de decisiones con mayor facilidad.</w:t>
            </w:r>
          </w:p>
          <w:p w14:paraId="04ECC845" w14:textId="77777777" w:rsidR="00D33A22" w:rsidRDefault="00D33A22">
            <w:pPr>
              <w:spacing w:line="276" w:lineRule="auto"/>
              <w:jc w:val="both"/>
              <w:rPr>
                <w:b w:val="0"/>
                <w:sz w:val="20"/>
                <w:szCs w:val="20"/>
              </w:rPr>
            </w:pPr>
          </w:p>
          <w:p w14:paraId="0ACBAAC1" w14:textId="074A4EB3" w:rsidR="00D33A22" w:rsidRDefault="00D65FAE">
            <w:pPr>
              <w:spacing w:line="276" w:lineRule="auto"/>
              <w:jc w:val="both"/>
              <w:rPr>
                <w:b w:val="0"/>
                <w:sz w:val="20"/>
                <w:szCs w:val="20"/>
              </w:rPr>
            </w:pPr>
            <w:r>
              <w:rPr>
                <w:b w:val="0"/>
                <w:sz w:val="20"/>
                <w:szCs w:val="20"/>
              </w:rPr>
              <w:t xml:space="preserve">La desventaja </w:t>
            </w:r>
            <w:r w:rsidR="00716BC8">
              <w:rPr>
                <w:b w:val="0"/>
                <w:sz w:val="20"/>
                <w:szCs w:val="20"/>
              </w:rPr>
              <w:t xml:space="preserve">que tiene </w:t>
            </w:r>
            <w:r>
              <w:rPr>
                <w:b w:val="0"/>
                <w:sz w:val="20"/>
                <w:szCs w:val="20"/>
              </w:rPr>
              <w:t xml:space="preserve">consiste en que dicha herramienta reduce el número de opciones posibles. </w:t>
            </w:r>
          </w:p>
          <w:p w14:paraId="42625D9E" w14:textId="77777777" w:rsidR="00D33A22" w:rsidRDefault="00D33A22">
            <w:pPr>
              <w:spacing w:line="276" w:lineRule="auto"/>
              <w:jc w:val="both"/>
              <w:rPr>
                <w:sz w:val="20"/>
                <w:szCs w:val="20"/>
              </w:rPr>
            </w:pPr>
          </w:p>
          <w:p w14:paraId="52AE5661" w14:textId="77777777" w:rsidR="00D33A22" w:rsidRDefault="00D65FAE">
            <w:pPr>
              <w:spacing w:line="276" w:lineRule="auto"/>
              <w:jc w:val="both"/>
              <w:rPr>
                <w:sz w:val="20"/>
                <w:szCs w:val="20"/>
              </w:rPr>
            </w:pPr>
            <w:r>
              <w:rPr>
                <w:sz w:val="20"/>
                <w:szCs w:val="20"/>
              </w:rPr>
              <w:t>[5]</w:t>
            </w:r>
          </w:p>
          <w:p w14:paraId="0534BB3B" w14:textId="77777777" w:rsidR="00D33A22" w:rsidRDefault="00D65FAE">
            <w:pPr>
              <w:spacing w:line="276" w:lineRule="auto"/>
              <w:jc w:val="both"/>
              <w:rPr>
                <w:sz w:val="20"/>
                <w:szCs w:val="20"/>
              </w:rPr>
            </w:pPr>
            <w:r>
              <w:rPr>
                <w:sz w:val="20"/>
                <w:szCs w:val="20"/>
              </w:rPr>
              <w:t>1.5 Método DOFA</w:t>
            </w:r>
          </w:p>
          <w:p w14:paraId="52FF80CD" w14:textId="77777777" w:rsidR="00D33A22" w:rsidRDefault="00D33A22">
            <w:pPr>
              <w:spacing w:line="276" w:lineRule="auto"/>
              <w:jc w:val="both"/>
              <w:rPr>
                <w:b w:val="0"/>
                <w:sz w:val="20"/>
                <w:szCs w:val="20"/>
              </w:rPr>
            </w:pPr>
          </w:p>
          <w:p w14:paraId="2EFD256B" w14:textId="3D80CBDF" w:rsidR="00D33A22" w:rsidRDefault="00D65FAE">
            <w:pPr>
              <w:spacing w:line="276" w:lineRule="auto"/>
              <w:jc w:val="both"/>
              <w:rPr>
                <w:b w:val="0"/>
                <w:sz w:val="20"/>
                <w:szCs w:val="20"/>
              </w:rPr>
            </w:pPr>
            <w:r>
              <w:rPr>
                <w:b w:val="0"/>
                <w:sz w:val="20"/>
                <w:szCs w:val="20"/>
              </w:rPr>
              <w:t>La DOFA es un método que le permite a la organización hacer un análisis interno y externo de los problemas existentes de la empresa u organización. Como dice sus iniciales en letras</w:t>
            </w:r>
            <w:r w:rsidR="00C05801">
              <w:rPr>
                <w:b w:val="0"/>
                <w:sz w:val="20"/>
                <w:szCs w:val="20"/>
              </w:rPr>
              <w:t>,</w:t>
            </w:r>
            <w:r>
              <w:rPr>
                <w:b w:val="0"/>
                <w:sz w:val="20"/>
                <w:szCs w:val="20"/>
              </w:rPr>
              <w:t xml:space="preserve"> permite identificar </w:t>
            </w:r>
            <w:r w:rsidR="00C05801">
              <w:rPr>
                <w:b w:val="0"/>
                <w:sz w:val="20"/>
                <w:szCs w:val="20"/>
              </w:rPr>
              <w:t>las</w:t>
            </w:r>
            <w:r>
              <w:rPr>
                <w:b w:val="0"/>
                <w:sz w:val="20"/>
                <w:szCs w:val="20"/>
              </w:rPr>
              <w:t xml:space="preserve"> debilidades, oportunidades, fortalezas y amenazas que giran en torno al problema a solucionar.</w:t>
            </w:r>
          </w:p>
          <w:p w14:paraId="409157C2" w14:textId="77777777" w:rsidR="00D33A22" w:rsidRDefault="00D33A22">
            <w:pPr>
              <w:spacing w:line="276" w:lineRule="auto"/>
              <w:jc w:val="both"/>
              <w:rPr>
                <w:b w:val="0"/>
                <w:sz w:val="20"/>
                <w:szCs w:val="20"/>
              </w:rPr>
            </w:pPr>
          </w:p>
          <w:p w14:paraId="22E077CF" w14:textId="77777777" w:rsidR="00D33A22" w:rsidRDefault="00D65FAE">
            <w:pPr>
              <w:spacing w:line="276" w:lineRule="auto"/>
              <w:jc w:val="both"/>
              <w:rPr>
                <w:sz w:val="20"/>
                <w:szCs w:val="20"/>
              </w:rPr>
            </w:pPr>
            <w:r>
              <w:rPr>
                <w:sz w:val="20"/>
                <w:szCs w:val="20"/>
              </w:rPr>
              <w:t>Principios para el desarrollo asertivo de la DOFA:</w:t>
            </w:r>
          </w:p>
          <w:p w14:paraId="1860FADF" w14:textId="77777777" w:rsidR="00D33A22" w:rsidRDefault="00D33A22">
            <w:pPr>
              <w:spacing w:line="276" w:lineRule="auto"/>
              <w:jc w:val="both"/>
              <w:rPr>
                <w:b w:val="0"/>
                <w:sz w:val="20"/>
                <w:szCs w:val="20"/>
              </w:rPr>
            </w:pPr>
          </w:p>
          <w:p w14:paraId="5B84F91A" w14:textId="77777777" w:rsidR="00D33A22" w:rsidRDefault="00D65FAE">
            <w:pPr>
              <w:numPr>
                <w:ilvl w:val="0"/>
                <w:numId w:val="10"/>
              </w:numPr>
              <w:pBdr>
                <w:top w:val="nil"/>
                <w:left w:val="nil"/>
                <w:bottom w:val="nil"/>
                <w:right w:val="nil"/>
                <w:between w:val="nil"/>
              </w:pBdr>
              <w:spacing w:line="276" w:lineRule="auto"/>
              <w:jc w:val="both"/>
              <w:rPr>
                <w:b w:val="0"/>
                <w:color w:val="000000"/>
                <w:sz w:val="20"/>
                <w:szCs w:val="20"/>
              </w:rPr>
            </w:pPr>
            <w:r>
              <w:rPr>
                <w:b w:val="0"/>
                <w:color w:val="000000"/>
                <w:sz w:val="20"/>
                <w:szCs w:val="20"/>
              </w:rPr>
              <w:t>Elaboración de cuadro o tabla para recopilar la información.</w:t>
            </w:r>
          </w:p>
          <w:p w14:paraId="17554E36" w14:textId="77777777" w:rsidR="00D33A22" w:rsidRDefault="00D65FAE">
            <w:pPr>
              <w:numPr>
                <w:ilvl w:val="0"/>
                <w:numId w:val="10"/>
              </w:numPr>
              <w:pBdr>
                <w:top w:val="nil"/>
                <w:left w:val="nil"/>
                <w:bottom w:val="nil"/>
                <w:right w:val="nil"/>
                <w:between w:val="nil"/>
              </w:pBdr>
              <w:spacing w:line="276" w:lineRule="auto"/>
              <w:jc w:val="both"/>
              <w:rPr>
                <w:b w:val="0"/>
                <w:color w:val="000000"/>
                <w:sz w:val="20"/>
                <w:szCs w:val="20"/>
              </w:rPr>
            </w:pPr>
            <w:r>
              <w:rPr>
                <w:b w:val="0"/>
                <w:color w:val="000000"/>
                <w:sz w:val="20"/>
                <w:szCs w:val="20"/>
              </w:rPr>
              <w:t>Tener claros los conceptos y ámbitos de análisis.</w:t>
            </w:r>
          </w:p>
          <w:p w14:paraId="3EA63972" w14:textId="77777777" w:rsidR="00D33A22" w:rsidRDefault="00D65FAE">
            <w:pPr>
              <w:numPr>
                <w:ilvl w:val="0"/>
                <w:numId w:val="10"/>
              </w:numPr>
              <w:pBdr>
                <w:top w:val="nil"/>
                <w:left w:val="nil"/>
                <w:bottom w:val="nil"/>
                <w:right w:val="nil"/>
                <w:between w:val="nil"/>
              </w:pBdr>
              <w:spacing w:line="276" w:lineRule="auto"/>
              <w:jc w:val="both"/>
              <w:rPr>
                <w:b w:val="0"/>
                <w:color w:val="000000"/>
                <w:sz w:val="20"/>
                <w:szCs w:val="20"/>
              </w:rPr>
            </w:pPr>
            <w:r>
              <w:rPr>
                <w:b w:val="0"/>
                <w:color w:val="000000"/>
                <w:sz w:val="20"/>
                <w:szCs w:val="20"/>
              </w:rPr>
              <w:t>Tener clara la situación o problemática a solucionar.</w:t>
            </w:r>
          </w:p>
          <w:p w14:paraId="09F69D5D" w14:textId="77777777" w:rsidR="00D33A22" w:rsidRDefault="00D65FAE">
            <w:pPr>
              <w:numPr>
                <w:ilvl w:val="0"/>
                <w:numId w:val="10"/>
              </w:numPr>
              <w:pBdr>
                <w:top w:val="nil"/>
                <w:left w:val="nil"/>
                <w:bottom w:val="nil"/>
                <w:right w:val="nil"/>
                <w:between w:val="nil"/>
              </w:pBdr>
              <w:spacing w:line="276" w:lineRule="auto"/>
              <w:jc w:val="both"/>
              <w:rPr>
                <w:b w:val="0"/>
                <w:color w:val="000000"/>
                <w:sz w:val="20"/>
                <w:szCs w:val="20"/>
              </w:rPr>
            </w:pPr>
            <w:r>
              <w:rPr>
                <w:b w:val="0"/>
                <w:color w:val="000000"/>
                <w:sz w:val="20"/>
                <w:szCs w:val="20"/>
              </w:rPr>
              <w:t>Lluvia de ideas.</w:t>
            </w:r>
          </w:p>
          <w:p w14:paraId="54FFAF2F" w14:textId="77777777" w:rsidR="00D33A22" w:rsidRDefault="00D33A22">
            <w:pPr>
              <w:pBdr>
                <w:top w:val="nil"/>
                <w:left w:val="nil"/>
                <w:bottom w:val="nil"/>
                <w:right w:val="nil"/>
                <w:between w:val="nil"/>
              </w:pBdr>
              <w:spacing w:line="276" w:lineRule="auto"/>
              <w:ind w:left="720"/>
              <w:jc w:val="both"/>
              <w:rPr>
                <w:b w:val="0"/>
                <w:color w:val="000000"/>
                <w:sz w:val="20"/>
                <w:szCs w:val="20"/>
              </w:rPr>
            </w:pPr>
          </w:p>
          <w:p w14:paraId="6FF072F7" w14:textId="77777777" w:rsidR="00D33A22" w:rsidRDefault="00D65FAE">
            <w:pPr>
              <w:spacing w:line="276" w:lineRule="auto"/>
              <w:jc w:val="both"/>
              <w:rPr>
                <w:b w:val="0"/>
                <w:sz w:val="20"/>
                <w:szCs w:val="20"/>
              </w:rPr>
            </w:pPr>
            <w:r>
              <w:rPr>
                <w:b w:val="0"/>
                <w:sz w:val="20"/>
                <w:szCs w:val="20"/>
              </w:rPr>
              <w:t>Posteriormente y en orden de prioridad se definen las estrategias para cada situación observada, las cuales pueden ser de los siguientes tipos:</w:t>
            </w:r>
          </w:p>
          <w:p w14:paraId="76776636" w14:textId="77777777" w:rsidR="00D33A22" w:rsidRDefault="00D33A22">
            <w:pPr>
              <w:spacing w:line="276" w:lineRule="auto"/>
              <w:jc w:val="both"/>
              <w:rPr>
                <w:sz w:val="20"/>
                <w:szCs w:val="20"/>
              </w:rPr>
            </w:pPr>
          </w:p>
          <w:p w14:paraId="5D9928D1" w14:textId="77777777" w:rsidR="00D33A22" w:rsidRDefault="00D33A22">
            <w:pPr>
              <w:spacing w:line="276" w:lineRule="auto"/>
              <w:jc w:val="both"/>
              <w:rPr>
                <w:sz w:val="20"/>
                <w:szCs w:val="20"/>
              </w:rPr>
            </w:pPr>
          </w:p>
          <w:p w14:paraId="57BFB5DD" w14:textId="77777777" w:rsidR="00D33A22" w:rsidRDefault="00D65FAE">
            <w:pPr>
              <w:spacing w:line="276" w:lineRule="auto"/>
              <w:jc w:val="both"/>
              <w:rPr>
                <w:b w:val="0"/>
                <w:sz w:val="20"/>
                <w:szCs w:val="20"/>
              </w:rPr>
            </w:pPr>
            <w:r>
              <w:rPr>
                <w:b w:val="0"/>
                <w:sz w:val="20"/>
                <w:szCs w:val="20"/>
              </w:rPr>
              <w:t>1. Estrategias FO (Fortaleza/Oportunidad): cómo usar las fortalezas personales y aprovechar las oportunidades existentes.</w:t>
            </w:r>
          </w:p>
          <w:p w14:paraId="1119F565" w14:textId="77777777" w:rsidR="00C05801" w:rsidRDefault="00C05801">
            <w:pPr>
              <w:spacing w:line="276" w:lineRule="auto"/>
              <w:jc w:val="both"/>
              <w:rPr>
                <w:b w:val="0"/>
                <w:sz w:val="20"/>
                <w:szCs w:val="20"/>
              </w:rPr>
            </w:pPr>
          </w:p>
          <w:p w14:paraId="70B0B440" w14:textId="77777777" w:rsidR="00D33A22" w:rsidRDefault="00D65FAE">
            <w:pPr>
              <w:spacing w:line="276" w:lineRule="auto"/>
              <w:jc w:val="both"/>
              <w:rPr>
                <w:b w:val="0"/>
                <w:sz w:val="20"/>
                <w:szCs w:val="20"/>
              </w:rPr>
            </w:pPr>
            <w:r>
              <w:rPr>
                <w:b w:val="0"/>
                <w:sz w:val="20"/>
                <w:szCs w:val="20"/>
              </w:rPr>
              <w:t xml:space="preserve"> 2. Estrategias DO (Debilidad/Oportunidad): cómo superar las debilidades, aprovechando las oportunidades. </w:t>
            </w:r>
          </w:p>
          <w:p w14:paraId="77A436DC" w14:textId="77777777" w:rsidR="00C05801" w:rsidRDefault="00C05801">
            <w:pPr>
              <w:spacing w:line="276" w:lineRule="auto"/>
              <w:jc w:val="both"/>
              <w:rPr>
                <w:b w:val="0"/>
                <w:sz w:val="20"/>
                <w:szCs w:val="20"/>
              </w:rPr>
            </w:pPr>
          </w:p>
          <w:p w14:paraId="45FFFAB4" w14:textId="77777777" w:rsidR="00D33A22" w:rsidRDefault="00D65FAE">
            <w:pPr>
              <w:spacing w:line="276" w:lineRule="auto"/>
              <w:jc w:val="both"/>
              <w:rPr>
                <w:b w:val="0"/>
                <w:sz w:val="20"/>
                <w:szCs w:val="20"/>
              </w:rPr>
            </w:pPr>
            <w:r>
              <w:rPr>
                <w:b w:val="0"/>
                <w:sz w:val="20"/>
                <w:szCs w:val="20"/>
              </w:rPr>
              <w:t xml:space="preserve">3. Estrategias FA (Fortaleza/Amenaza): cómo usar las fortalezas y evitar las amenazas existentes. </w:t>
            </w:r>
          </w:p>
          <w:p w14:paraId="71D99C31" w14:textId="77777777" w:rsidR="00C05801" w:rsidRDefault="00C05801">
            <w:pPr>
              <w:spacing w:line="276" w:lineRule="auto"/>
              <w:jc w:val="both"/>
              <w:rPr>
                <w:b w:val="0"/>
                <w:sz w:val="20"/>
                <w:szCs w:val="20"/>
              </w:rPr>
            </w:pPr>
          </w:p>
          <w:p w14:paraId="0841A42F" w14:textId="77777777" w:rsidR="00D33A22" w:rsidRDefault="00D65FAE">
            <w:pPr>
              <w:spacing w:line="276" w:lineRule="auto"/>
              <w:jc w:val="both"/>
              <w:rPr>
                <w:b w:val="0"/>
                <w:sz w:val="20"/>
                <w:szCs w:val="20"/>
              </w:rPr>
            </w:pPr>
            <w:r>
              <w:rPr>
                <w:b w:val="0"/>
                <w:sz w:val="20"/>
                <w:szCs w:val="20"/>
              </w:rPr>
              <w:t>4. Estrategias DA (Debilidad/Amenaza): cómo reducir las debilidades y evitar las amenazas.</w:t>
            </w:r>
          </w:p>
          <w:p w14:paraId="59445BEA" w14:textId="77777777" w:rsidR="00D33A22" w:rsidRDefault="00D65FAE">
            <w:pPr>
              <w:spacing w:line="276" w:lineRule="auto"/>
              <w:jc w:val="both"/>
              <w:rPr>
                <w:b w:val="0"/>
                <w:sz w:val="20"/>
                <w:szCs w:val="20"/>
              </w:rPr>
            </w:pPr>
            <w:r>
              <w:rPr>
                <w:b w:val="0"/>
                <w:sz w:val="20"/>
                <w:szCs w:val="20"/>
              </w:rPr>
              <w:t>(Murcia, C. H. H, 2011, p.62)</w:t>
            </w:r>
          </w:p>
          <w:p w14:paraId="2E870CBB" w14:textId="77777777" w:rsidR="00D33A22" w:rsidRDefault="00D33A22">
            <w:pPr>
              <w:spacing w:line="276" w:lineRule="auto"/>
              <w:jc w:val="both"/>
              <w:rPr>
                <w:sz w:val="20"/>
                <w:szCs w:val="20"/>
              </w:rPr>
            </w:pPr>
          </w:p>
          <w:p w14:paraId="0E002AEB" w14:textId="77777777" w:rsidR="00D33A22" w:rsidRDefault="00D65FAE">
            <w:pPr>
              <w:spacing w:line="276" w:lineRule="auto"/>
              <w:jc w:val="both"/>
              <w:rPr>
                <w:sz w:val="20"/>
                <w:szCs w:val="20"/>
              </w:rPr>
            </w:pPr>
            <w:r>
              <w:rPr>
                <w:sz w:val="20"/>
                <w:szCs w:val="20"/>
              </w:rPr>
              <w:lastRenderedPageBreak/>
              <w:t>Ventajas y desventajas:</w:t>
            </w:r>
          </w:p>
          <w:p w14:paraId="377B29B3" w14:textId="77777777" w:rsidR="00D33A22" w:rsidRDefault="00D33A22">
            <w:pPr>
              <w:spacing w:line="276" w:lineRule="auto"/>
              <w:jc w:val="both"/>
              <w:rPr>
                <w:b w:val="0"/>
                <w:sz w:val="20"/>
                <w:szCs w:val="20"/>
              </w:rPr>
            </w:pPr>
          </w:p>
          <w:p w14:paraId="0AFB97F0" w14:textId="48B9D2FD" w:rsidR="00D33A22" w:rsidRDefault="00D65FAE">
            <w:pPr>
              <w:spacing w:line="276" w:lineRule="auto"/>
              <w:jc w:val="both"/>
              <w:rPr>
                <w:b w:val="0"/>
                <w:sz w:val="20"/>
                <w:szCs w:val="20"/>
              </w:rPr>
            </w:pPr>
            <w:r>
              <w:rPr>
                <w:b w:val="0"/>
                <w:sz w:val="20"/>
                <w:szCs w:val="20"/>
              </w:rPr>
              <w:t>Las ventajas del análisis DOFA</w:t>
            </w:r>
            <w:r w:rsidR="00C05801">
              <w:rPr>
                <w:b w:val="0"/>
                <w:sz w:val="20"/>
                <w:szCs w:val="20"/>
              </w:rPr>
              <w:t>:</w:t>
            </w:r>
            <w:r>
              <w:rPr>
                <w:b w:val="0"/>
                <w:sz w:val="20"/>
                <w:szCs w:val="20"/>
              </w:rPr>
              <w:t xml:space="preserve"> se puede</w:t>
            </w:r>
            <w:r w:rsidR="00716BC8">
              <w:rPr>
                <w:b w:val="0"/>
                <w:sz w:val="20"/>
                <w:szCs w:val="20"/>
              </w:rPr>
              <w:t>n</w:t>
            </w:r>
            <w:r>
              <w:rPr>
                <w:b w:val="0"/>
                <w:sz w:val="20"/>
                <w:szCs w:val="20"/>
              </w:rPr>
              <w:t xml:space="preserve"> maximizar las fortalezas y minimizar las debilidades para aprovechar las oportunidades externas y al mismo tiempo superar las amenazas.</w:t>
            </w:r>
          </w:p>
          <w:p w14:paraId="710098D8" w14:textId="77777777" w:rsidR="00D33A22" w:rsidRDefault="00D33A22">
            <w:pPr>
              <w:spacing w:line="276" w:lineRule="auto"/>
              <w:jc w:val="both"/>
              <w:rPr>
                <w:b w:val="0"/>
                <w:sz w:val="20"/>
                <w:szCs w:val="20"/>
              </w:rPr>
            </w:pPr>
          </w:p>
          <w:p w14:paraId="3EF47B53" w14:textId="00BAF991" w:rsidR="00D33A22" w:rsidRDefault="00C05801">
            <w:pPr>
              <w:spacing w:line="276" w:lineRule="auto"/>
              <w:jc w:val="both"/>
              <w:rPr>
                <w:b w:val="0"/>
                <w:sz w:val="20"/>
                <w:szCs w:val="20"/>
              </w:rPr>
            </w:pPr>
            <w:r>
              <w:rPr>
                <w:b w:val="0"/>
                <w:sz w:val="20"/>
                <w:szCs w:val="20"/>
              </w:rPr>
              <w:t>S</w:t>
            </w:r>
            <w:r w:rsidR="00D65FAE">
              <w:rPr>
                <w:b w:val="0"/>
                <w:sz w:val="20"/>
                <w:szCs w:val="20"/>
              </w:rPr>
              <w:t>us desventajas</w:t>
            </w:r>
            <w:r>
              <w:rPr>
                <w:b w:val="0"/>
                <w:sz w:val="20"/>
                <w:szCs w:val="20"/>
              </w:rPr>
              <w:t>:</w:t>
            </w:r>
            <w:r w:rsidR="00D65FAE">
              <w:rPr>
                <w:b w:val="0"/>
                <w:sz w:val="20"/>
                <w:szCs w:val="20"/>
              </w:rPr>
              <w:t xml:space="preserve"> se conoce</w:t>
            </w:r>
            <w:r>
              <w:rPr>
                <w:b w:val="0"/>
                <w:sz w:val="20"/>
                <w:szCs w:val="20"/>
              </w:rPr>
              <w:t>n</w:t>
            </w:r>
            <w:r w:rsidR="00D65FAE">
              <w:rPr>
                <w:b w:val="0"/>
                <w:sz w:val="20"/>
                <w:szCs w:val="20"/>
              </w:rPr>
              <w:t xml:space="preserve"> </w:t>
            </w:r>
            <w:r>
              <w:rPr>
                <w:b w:val="0"/>
                <w:sz w:val="20"/>
                <w:szCs w:val="20"/>
              </w:rPr>
              <w:t>las</w:t>
            </w:r>
            <w:r w:rsidR="00D65FAE">
              <w:rPr>
                <w:b w:val="0"/>
                <w:sz w:val="20"/>
                <w:szCs w:val="20"/>
              </w:rPr>
              <w:t xml:space="preserve"> debilidades y amenazas</w:t>
            </w:r>
            <w:r>
              <w:rPr>
                <w:b w:val="0"/>
                <w:sz w:val="20"/>
                <w:szCs w:val="20"/>
              </w:rPr>
              <w:t>,</w:t>
            </w:r>
            <w:r w:rsidR="00D65FAE">
              <w:rPr>
                <w:b w:val="0"/>
                <w:sz w:val="20"/>
                <w:szCs w:val="20"/>
              </w:rPr>
              <w:t xml:space="preserve"> </w:t>
            </w:r>
            <w:r>
              <w:rPr>
                <w:b w:val="0"/>
                <w:sz w:val="20"/>
                <w:szCs w:val="20"/>
              </w:rPr>
              <w:t>pero</w:t>
            </w:r>
            <w:r w:rsidR="00D65FAE">
              <w:rPr>
                <w:b w:val="0"/>
                <w:sz w:val="20"/>
                <w:szCs w:val="20"/>
              </w:rPr>
              <w:t xml:space="preserve"> hay momentos </w:t>
            </w:r>
            <w:r>
              <w:rPr>
                <w:b w:val="0"/>
                <w:sz w:val="20"/>
                <w:szCs w:val="20"/>
              </w:rPr>
              <w:t xml:space="preserve">en </w:t>
            </w:r>
            <w:r w:rsidR="00D65FAE">
              <w:rPr>
                <w:b w:val="0"/>
                <w:sz w:val="20"/>
                <w:szCs w:val="20"/>
              </w:rPr>
              <w:t>que no se puede</w:t>
            </w:r>
            <w:r>
              <w:rPr>
                <w:b w:val="0"/>
                <w:sz w:val="20"/>
                <w:szCs w:val="20"/>
              </w:rPr>
              <w:t>n</w:t>
            </w:r>
            <w:r w:rsidR="00D65FAE">
              <w:rPr>
                <w:b w:val="0"/>
                <w:sz w:val="20"/>
                <w:szCs w:val="20"/>
              </w:rPr>
              <w:t xml:space="preserve"> evidenciar con objetividad a la hora de tomar determinaciones del producto o servicio.</w:t>
            </w:r>
          </w:p>
          <w:p w14:paraId="442BE583" w14:textId="77777777" w:rsidR="00D33A22" w:rsidRDefault="00D33A22">
            <w:pPr>
              <w:spacing w:line="276" w:lineRule="auto"/>
              <w:rPr>
                <w:sz w:val="20"/>
                <w:szCs w:val="20"/>
              </w:rPr>
            </w:pPr>
          </w:p>
        </w:tc>
        <w:tc>
          <w:tcPr>
            <w:tcW w:w="4302" w:type="dxa"/>
            <w:tcMar>
              <w:top w:w="100" w:type="dxa"/>
              <w:left w:w="100" w:type="dxa"/>
              <w:bottom w:w="100" w:type="dxa"/>
              <w:right w:w="100" w:type="dxa"/>
            </w:tcMar>
          </w:tcPr>
          <w:p w14:paraId="63109B91" w14:textId="77777777" w:rsidR="00D33A22" w:rsidRDefault="00D65FAE">
            <w:pPr>
              <w:spacing w:line="276" w:lineRule="auto"/>
              <w:jc w:val="both"/>
              <w:rPr>
                <w:color w:val="FF0000"/>
                <w:sz w:val="20"/>
                <w:szCs w:val="20"/>
              </w:rPr>
            </w:pPr>
            <w:r>
              <w:rPr>
                <w:color w:val="FF0000"/>
                <w:sz w:val="20"/>
                <w:szCs w:val="20"/>
              </w:rPr>
              <w:lastRenderedPageBreak/>
              <w:t>Presentación tema 1</w:t>
            </w:r>
          </w:p>
          <w:p w14:paraId="0F2D06BC" w14:textId="77777777" w:rsidR="00D33A22" w:rsidRDefault="00D65FAE">
            <w:pPr>
              <w:spacing w:line="276" w:lineRule="auto"/>
              <w:jc w:val="both"/>
              <w:rPr>
                <w:color w:val="FF0000"/>
                <w:sz w:val="20"/>
                <w:szCs w:val="20"/>
              </w:rPr>
            </w:pPr>
            <w:r>
              <w:rPr>
                <w:sz w:val="20"/>
                <w:szCs w:val="20"/>
              </w:rPr>
              <w:t xml:space="preserve">[1] </w:t>
            </w:r>
            <w:r>
              <w:rPr>
                <w:color w:val="FF0000"/>
                <w:sz w:val="20"/>
                <w:szCs w:val="20"/>
              </w:rPr>
              <w:t xml:space="preserve">Texto con imagen </w:t>
            </w:r>
          </w:p>
          <w:p w14:paraId="4D6813D7" w14:textId="77777777" w:rsidR="00D33A22" w:rsidRDefault="00D33A22">
            <w:pPr>
              <w:spacing w:line="276" w:lineRule="auto"/>
              <w:jc w:val="both"/>
              <w:rPr>
                <w:color w:val="FF0000"/>
                <w:sz w:val="20"/>
                <w:szCs w:val="20"/>
              </w:rPr>
            </w:pPr>
          </w:p>
          <w:p w14:paraId="2CCE0C21" w14:textId="77777777" w:rsidR="00D33A22" w:rsidRDefault="00D33A22">
            <w:pPr>
              <w:spacing w:line="276" w:lineRule="auto"/>
              <w:jc w:val="both"/>
              <w:rPr>
                <w:color w:val="FF0000"/>
                <w:sz w:val="20"/>
                <w:szCs w:val="20"/>
              </w:rPr>
            </w:pPr>
          </w:p>
          <w:p w14:paraId="77B40C7A" w14:textId="5DFDAF5E" w:rsidR="00D33A22" w:rsidRDefault="00D65FAE">
            <w:pPr>
              <w:spacing w:line="276" w:lineRule="auto"/>
              <w:jc w:val="both"/>
              <w:rPr>
                <w:b w:val="0"/>
                <w:sz w:val="20"/>
                <w:szCs w:val="20"/>
              </w:rPr>
            </w:pPr>
            <w:r>
              <w:rPr>
                <w:b w:val="0"/>
                <w:color w:val="FF0000"/>
                <w:sz w:val="20"/>
                <w:szCs w:val="20"/>
              </w:rPr>
              <w:t>Se propone hacer la infografía para poner los métodos</w:t>
            </w:r>
            <w:r w:rsidR="00037F6E">
              <w:rPr>
                <w:b w:val="0"/>
                <w:color w:val="FF0000"/>
                <w:sz w:val="20"/>
                <w:szCs w:val="20"/>
              </w:rPr>
              <w:t>,</w:t>
            </w:r>
            <w:r>
              <w:rPr>
                <w:b w:val="0"/>
                <w:color w:val="FF0000"/>
                <w:sz w:val="20"/>
                <w:szCs w:val="20"/>
              </w:rPr>
              <w:t xml:space="preserve"> y al dar clic en cada método</w:t>
            </w:r>
            <w:r w:rsidR="00037F6E">
              <w:rPr>
                <w:b w:val="0"/>
                <w:color w:val="FF0000"/>
                <w:sz w:val="20"/>
                <w:szCs w:val="20"/>
              </w:rPr>
              <w:t>,</w:t>
            </w:r>
            <w:r>
              <w:rPr>
                <w:b w:val="0"/>
                <w:color w:val="FF0000"/>
                <w:sz w:val="20"/>
                <w:szCs w:val="20"/>
              </w:rPr>
              <w:t xml:space="preserve"> mostrar la información asociada a cada uno. </w:t>
            </w:r>
          </w:p>
          <w:p w14:paraId="514F90E4" w14:textId="77777777" w:rsidR="00D33A22" w:rsidRDefault="00D65FAE">
            <w:pPr>
              <w:spacing w:line="276" w:lineRule="auto"/>
              <w:jc w:val="both"/>
              <w:rPr>
                <w:sz w:val="20"/>
                <w:szCs w:val="20"/>
              </w:rPr>
            </w:pPr>
            <w:r>
              <w:rPr>
                <w:noProof/>
                <w:sz w:val="20"/>
                <w:szCs w:val="20"/>
              </w:rPr>
              <w:drawing>
                <wp:inline distT="0" distB="0" distL="0" distR="0" wp14:anchorId="16B05A55" wp14:editId="06862342">
                  <wp:extent cx="2579547" cy="1333164"/>
                  <wp:effectExtent l="0" t="0" r="0" b="0"/>
                  <wp:docPr id="3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7"/>
                          <a:srcRect/>
                          <a:stretch>
                            <a:fillRect/>
                          </a:stretch>
                        </pic:blipFill>
                        <pic:spPr>
                          <a:xfrm>
                            <a:off x="0" y="0"/>
                            <a:ext cx="2579547" cy="1333164"/>
                          </a:xfrm>
                          <a:prstGeom prst="rect">
                            <a:avLst/>
                          </a:prstGeom>
                          <a:ln/>
                        </pic:spPr>
                      </pic:pic>
                    </a:graphicData>
                  </a:graphic>
                </wp:inline>
              </w:drawing>
            </w:r>
            <w:r>
              <w:rPr>
                <w:noProof/>
              </w:rPr>
              <mc:AlternateContent>
                <mc:Choice Requires="wps">
                  <w:drawing>
                    <wp:anchor distT="0" distB="0" distL="114300" distR="114300" simplePos="0" relativeHeight="251658240" behindDoc="0" locked="0" layoutInCell="1" hidden="0" allowOverlap="1" wp14:anchorId="63034D2D" wp14:editId="10B4AC04">
                      <wp:simplePos x="0" y="0"/>
                      <wp:positionH relativeFrom="column">
                        <wp:posOffset>927100</wp:posOffset>
                      </wp:positionH>
                      <wp:positionV relativeFrom="paragraph">
                        <wp:posOffset>203200</wp:posOffset>
                      </wp:positionV>
                      <wp:extent cx="885825" cy="238125"/>
                      <wp:effectExtent l="0" t="0" r="0" b="0"/>
                      <wp:wrapNone/>
                      <wp:docPr id="2" name="Rectángulo 2"/>
                      <wp:cNvGraphicFramePr/>
                      <a:graphic xmlns:a="http://schemas.openxmlformats.org/drawingml/2006/main">
                        <a:graphicData uri="http://schemas.microsoft.com/office/word/2010/wordprocessingShape">
                          <wps:wsp>
                            <wps:cNvSpPr/>
                            <wps:spPr>
                              <a:xfrm>
                                <a:off x="4907850" y="3665700"/>
                                <a:ext cx="876300" cy="228600"/>
                              </a:xfrm>
                              <a:prstGeom prst="rect">
                                <a:avLst/>
                              </a:prstGeom>
                              <a:noFill/>
                              <a:ln w="9525" cap="flat" cmpd="sng">
                                <a:solidFill>
                                  <a:srgbClr val="000000"/>
                                </a:solidFill>
                                <a:prstDash val="solid"/>
                                <a:round/>
                                <a:headEnd type="none" w="sm" len="sm"/>
                                <a:tailEnd type="none" w="sm" len="sm"/>
                              </a:ln>
                            </wps:spPr>
                            <wps:txbx>
                              <w:txbxContent>
                                <w:p w14:paraId="4A85DD6D" w14:textId="77777777" w:rsidR="00852590" w:rsidRDefault="00852590">
                                  <w:pPr>
                                    <w:spacing w:line="275" w:lineRule="auto"/>
                                    <w:textDirection w:val="btLr"/>
                                  </w:pPr>
                                  <w:proofErr w:type="spellStart"/>
                                  <w:r>
                                    <w:rPr>
                                      <w:color w:val="000000"/>
                                    </w:rPr>
                                    <w:t>Metodos</w:t>
                                  </w:r>
                                  <w:proofErr w:type="spellEnd"/>
                                </w:p>
                              </w:txbxContent>
                            </wps:txbx>
                            <wps:bodyPr spcFirstLastPara="1" wrap="square" lIns="91425" tIns="45700" rIns="91425" bIns="45700" anchor="t" anchorCtr="0">
                              <a:noAutofit/>
                            </wps:bodyPr>
                          </wps:wsp>
                        </a:graphicData>
                      </a:graphic>
                    </wp:anchor>
                  </w:drawing>
                </mc:Choice>
                <mc:Fallback>
                  <w:pict>
                    <v:rect w14:anchorId="63034D2D" id="Rectángulo 2" o:spid="_x0000_s1026" style="position:absolute;left:0;text-align:left;margin-left:73pt;margin-top:16pt;width:69.75pt;height:18.75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" filled="f">
                      <v:stroke startarrowwidth="narrow" startarrowlength="short" endarrowwidth="narrow" endarrowlength="short" joinstyle="round"/>
                      <v:textbox inset="2.53958mm,1.2694mm,2.53958mm,1.2694mm">
                        <w:txbxContent>
                          <w:p w14:paraId="4A85DD6D" w14:textId="77777777" w:rsidR="00852590" w:rsidRDefault="00852590">
                            <w:pPr>
                              <w:spacing w:line="275" w:lineRule="auto"/>
                              <w:textDirection w:val="btLr"/>
                            </w:pPr>
                            <w:proofErr w:type="spellStart"/>
                            <w:r>
                              <w:rPr>
                                <w:color w:val="000000"/>
                              </w:rPr>
                              <w:t>Metodos</w:t>
                            </w:r>
                            <w:proofErr w:type="spellEnd"/>
                          </w:p>
                        </w:txbxContent>
                      </v:textbox>
                    </v:rect>
                  </w:pict>
                </mc:Fallback>
              </mc:AlternateContent>
            </w:r>
          </w:p>
          <w:p w14:paraId="74765C4F" w14:textId="77777777" w:rsidR="00D33A22" w:rsidRDefault="00852590">
            <w:pPr>
              <w:spacing w:line="276" w:lineRule="auto"/>
              <w:jc w:val="center"/>
              <w:rPr>
                <w:sz w:val="20"/>
                <w:szCs w:val="20"/>
              </w:rPr>
            </w:pPr>
            <w:hyperlink r:id="rId8">
              <w:r w:rsidR="00D65FAE">
                <w:rPr>
                  <w:b w:val="0"/>
                  <w:color w:val="0000FF"/>
                  <w:sz w:val="20"/>
                  <w:szCs w:val="20"/>
                  <w:u w:val="single"/>
                </w:rPr>
                <w:t>Ver imagen</w:t>
              </w:r>
            </w:hyperlink>
          </w:p>
          <w:p w14:paraId="7BC02899" w14:textId="77777777" w:rsidR="00D33A22" w:rsidRDefault="00D33A22">
            <w:pPr>
              <w:spacing w:line="276" w:lineRule="auto"/>
              <w:jc w:val="both"/>
              <w:rPr>
                <w:sz w:val="20"/>
                <w:szCs w:val="20"/>
              </w:rPr>
            </w:pPr>
          </w:p>
          <w:p w14:paraId="15E276FC" w14:textId="77777777" w:rsidR="00D33A22" w:rsidRDefault="00D65FAE">
            <w:pPr>
              <w:numPr>
                <w:ilvl w:val="0"/>
                <w:numId w:val="19"/>
              </w:numPr>
              <w:pBdr>
                <w:top w:val="nil"/>
                <w:left w:val="nil"/>
                <w:bottom w:val="nil"/>
                <w:right w:val="nil"/>
                <w:between w:val="nil"/>
              </w:pBdr>
              <w:spacing w:line="276" w:lineRule="auto"/>
              <w:jc w:val="both"/>
              <w:rPr>
                <w:sz w:val="20"/>
                <w:szCs w:val="20"/>
              </w:rPr>
            </w:pPr>
            <w:r>
              <w:rPr>
                <w:b w:val="0"/>
                <w:color w:val="000000"/>
                <w:sz w:val="20"/>
                <w:szCs w:val="20"/>
              </w:rPr>
              <w:t xml:space="preserve">Método </w:t>
            </w:r>
            <w:proofErr w:type="spellStart"/>
            <w:r>
              <w:rPr>
                <w:b w:val="0"/>
                <w:color w:val="000000"/>
                <w:sz w:val="20"/>
                <w:szCs w:val="20"/>
              </w:rPr>
              <w:t>Lambin</w:t>
            </w:r>
            <w:proofErr w:type="spellEnd"/>
            <w:r>
              <w:rPr>
                <w:b w:val="0"/>
                <w:color w:val="000000"/>
                <w:sz w:val="20"/>
                <w:szCs w:val="20"/>
              </w:rPr>
              <w:t xml:space="preserve"> [2]</w:t>
            </w:r>
          </w:p>
          <w:p w14:paraId="2BFB6FB3" w14:textId="77777777" w:rsidR="00D33A22" w:rsidRDefault="00D65FAE">
            <w:pPr>
              <w:numPr>
                <w:ilvl w:val="0"/>
                <w:numId w:val="19"/>
              </w:numPr>
              <w:pBdr>
                <w:top w:val="nil"/>
                <w:left w:val="nil"/>
                <w:bottom w:val="nil"/>
                <w:right w:val="nil"/>
                <w:between w:val="nil"/>
              </w:pBdr>
              <w:spacing w:line="276" w:lineRule="auto"/>
              <w:jc w:val="both"/>
              <w:rPr>
                <w:sz w:val="20"/>
                <w:szCs w:val="20"/>
              </w:rPr>
            </w:pPr>
            <w:r>
              <w:rPr>
                <w:b w:val="0"/>
                <w:color w:val="000000"/>
                <w:sz w:val="20"/>
                <w:szCs w:val="20"/>
              </w:rPr>
              <w:t xml:space="preserve">Método </w:t>
            </w:r>
            <w:proofErr w:type="spellStart"/>
            <w:r>
              <w:rPr>
                <w:b w:val="0"/>
                <w:color w:val="000000"/>
                <w:sz w:val="20"/>
                <w:szCs w:val="20"/>
              </w:rPr>
              <w:t>Brainstorming</w:t>
            </w:r>
            <w:proofErr w:type="spellEnd"/>
            <w:r>
              <w:rPr>
                <w:b w:val="0"/>
                <w:color w:val="000000"/>
                <w:sz w:val="20"/>
                <w:szCs w:val="20"/>
              </w:rPr>
              <w:t xml:space="preserve"> (Lluvia de ideas)</w:t>
            </w:r>
            <w:r>
              <w:rPr>
                <w:sz w:val="20"/>
                <w:szCs w:val="20"/>
              </w:rPr>
              <w:t xml:space="preserve"> </w:t>
            </w:r>
            <w:r>
              <w:rPr>
                <w:b w:val="0"/>
                <w:color w:val="000000"/>
                <w:sz w:val="20"/>
                <w:szCs w:val="20"/>
              </w:rPr>
              <w:t>[3]</w:t>
            </w:r>
          </w:p>
          <w:p w14:paraId="67F8EACF" w14:textId="77777777" w:rsidR="00D33A22" w:rsidRDefault="00D65FAE">
            <w:pPr>
              <w:numPr>
                <w:ilvl w:val="0"/>
                <w:numId w:val="19"/>
              </w:numPr>
              <w:pBdr>
                <w:top w:val="nil"/>
                <w:left w:val="nil"/>
                <w:bottom w:val="nil"/>
                <w:right w:val="nil"/>
                <w:between w:val="nil"/>
              </w:pBdr>
              <w:spacing w:line="276" w:lineRule="auto"/>
              <w:jc w:val="both"/>
              <w:rPr>
                <w:sz w:val="20"/>
                <w:szCs w:val="20"/>
              </w:rPr>
            </w:pPr>
            <w:r>
              <w:rPr>
                <w:b w:val="0"/>
                <w:color w:val="000000"/>
                <w:sz w:val="20"/>
                <w:szCs w:val="20"/>
              </w:rPr>
              <w:t>Método de Ponderación [4]</w:t>
            </w:r>
          </w:p>
          <w:p w14:paraId="5354FDA9" w14:textId="77777777" w:rsidR="00D33A22" w:rsidRDefault="00D65FAE">
            <w:pPr>
              <w:numPr>
                <w:ilvl w:val="0"/>
                <w:numId w:val="19"/>
              </w:numPr>
              <w:pBdr>
                <w:top w:val="nil"/>
                <w:left w:val="nil"/>
                <w:bottom w:val="nil"/>
                <w:right w:val="nil"/>
                <w:between w:val="nil"/>
              </w:pBdr>
              <w:spacing w:line="276" w:lineRule="auto"/>
              <w:jc w:val="both"/>
              <w:rPr>
                <w:sz w:val="20"/>
                <w:szCs w:val="20"/>
              </w:rPr>
            </w:pPr>
            <w:r>
              <w:rPr>
                <w:b w:val="0"/>
                <w:color w:val="000000"/>
                <w:sz w:val="20"/>
                <w:szCs w:val="20"/>
              </w:rPr>
              <w:t>Método DOFA [5]</w:t>
            </w:r>
          </w:p>
          <w:p w14:paraId="7E941CE6" w14:textId="28F8D775" w:rsidR="00D33A22" w:rsidRDefault="00D65FAE">
            <w:pPr>
              <w:spacing w:line="276" w:lineRule="auto"/>
              <w:jc w:val="both"/>
              <w:rPr>
                <w:b w:val="0"/>
                <w:color w:val="FF0000"/>
                <w:sz w:val="20"/>
                <w:szCs w:val="20"/>
              </w:rPr>
            </w:pPr>
            <w:r>
              <w:rPr>
                <w:b w:val="0"/>
                <w:color w:val="FF0000"/>
                <w:sz w:val="20"/>
                <w:szCs w:val="20"/>
              </w:rPr>
              <w:t>Al dar clic en cada método</w:t>
            </w:r>
            <w:r w:rsidR="00442056">
              <w:rPr>
                <w:b w:val="0"/>
                <w:color w:val="FF0000"/>
                <w:sz w:val="20"/>
                <w:szCs w:val="20"/>
              </w:rPr>
              <w:t>,</w:t>
            </w:r>
            <w:r>
              <w:rPr>
                <w:b w:val="0"/>
                <w:color w:val="FF0000"/>
                <w:sz w:val="20"/>
                <w:szCs w:val="20"/>
              </w:rPr>
              <w:t xml:space="preserve"> mostrar la información </w:t>
            </w:r>
          </w:p>
          <w:p w14:paraId="1325A1F6" w14:textId="77777777" w:rsidR="00D33A22" w:rsidRDefault="00D33A22">
            <w:pPr>
              <w:spacing w:line="276" w:lineRule="auto"/>
              <w:jc w:val="both"/>
              <w:rPr>
                <w:b w:val="0"/>
                <w:color w:val="FF0000"/>
                <w:sz w:val="20"/>
                <w:szCs w:val="20"/>
              </w:rPr>
            </w:pPr>
          </w:p>
          <w:p w14:paraId="25C31E54" w14:textId="77777777" w:rsidR="00D33A22" w:rsidRDefault="00D65FAE">
            <w:pPr>
              <w:spacing w:line="276" w:lineRule="auto"/>
              <w:jc w:val="both"/>
              <w:rPr>
                <w:color w:val="FF0000"/>
                <w:sz w:val="20"/>
                <w:szCs w:val="20"/>
              </w:rPr>
            </w:pPr>
            <w:r>
              <w:rPr>
                <w:sz w:val="20"/>
                <w:szCs w:val="20"/>
              </w:rPr>
              <w:lastRenderedPageBreak/>
              <w:t xml:space="preserve">[2] </w:t>
            </w:r>
            <w:r>
              <w:rPr>
                <w:color w:val="FF0000"/>
                <w:sz w:val="20"/>
                <w:szCs w:val="20"/>
              </w:rPr>
              <w:t>Texto con imagen</w:t>
            </w:r>
          </w:p>
          <w:p w14:paraId="496F4CB0" w14:textId="77777777" w:rsidR="00D33A22" w:rsidRDefault="00D65FAE">
            <w:pPr>
              <w:spacing w:line="276" w:lineRule="auto"/>
              <w:jc w:val="both"/>
              <w:rPr>
                <w:b w:val="0"/>
                <w:sz w:val="20"/>
                <w:szCs w:val="20"/>
              </w:rPr>
            </w:pPr>
            <w:r>
              <w:rPr>
                <w:noProof/>
              </w:rPr>
              <w:drawing>
                <wp:inline distT="0" distB="0" distL="0" distR="0" wp14:anchorId="7E37C1CF" wp14:editId="3C13106B">
                  <wp:extent cx="1924238" cy="1166646"/>
                  <wp:effectExtent l="0" t="0" r="0" b="0"/>
                  <wp:docPr id="35"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9"/>
                          <a:srcRect/>
                          <a:stretch>
                            <a:fillRect/>
                          </a:stretch>
                        </pic:blipFill>
                        <pic:spPr>
                          <a:xfrm>
                            <a:off x="0" y="0"/>
                            <a:ext cx="1924238" cy="1166646"/>
                          </a:xfrm>
                          <a:prstGeom prst="rect">
                            <a:avLst/>
                          </a:prstGeom>
                          <a:ln/>
                        </pic:spPr>
                      </pic:pic>
                    </a:graphicData>
                  </a:graphic>
                </wp:inline>
              </w:drawing>
            </w:r>
          </w:p>
          <w:p w14:paraId="4DDDE36A" w14:textId="77777777" w:rsidR="00D33A22" w:rsidRDefault="00D33A22">
            <w:pPr>
              <w:spacing w:line="276" w:lineRule="auto"/>
              <w:jc w:val="both"/>
              <w:rPr>
                <w:b w:val="0"/>
                <w:sz w:val="20"/>
                <w:szCs w:val="20"/>
              </w:rPr>
            </w:pPr>
          </w:p>
          <w:p w14:paraId="546A2D6D" w14:textId="77777777" w:rsidR="00D33A22" w:rsidRDefault="00852590">
            <w:pPr>
              <w:spacing w:line="276" w:lineRule="auto"/>
              <w:jc w:val="both"/>
              <w:rPr>
                <w:b w:val="0"/>
                <w:sz w:val="20"/>
                <w:szCs w:val="20"/>
              </w:rPr>
            </w:pPr>
            <w:hyperlink r:id="rId10">
              <w:r w:rsidR="00D65FAE">
                <w:rPr>
                  <w:b w:val="0"/>
                  <w:color w:val="0000FF"/>
                  <w:sz w:val="20"/>
                  <w:szCs w:val="20"/>
                  <w:u w:val="single"/>
                </w:rPr>
                <w:t>Ver imagen</w:t>
              </w:r>
            </w:hyperlink>
          </w:p>
          <w:p w14:paraId="085D9939" w14:textId="77777777" w:rsidR="00D33A22" w:rsidRDefault="00D33A22">
            <w:pPr>
              <w:spacing w:line="276" w:lineRule="auto"/>
              <w:jc w:val="both"/>
              <w:rPr>
                <w:b w:val="0"/>
                <w:sz w:val="20"/>
                <w:szCs w:val="20"/>
              </w:rPr>
            </w:pPr>
          </w:p>
          <w:p w14:paraId="09CBE565" w14:textId="77777777" w:rsidR="00D33A22" w:rsidRDefault="00D33A22">
            <w:pPr>
              <w:spacing w:line="276" w:lineRule="auto"/>
              <w:jc w:val="both"/>
              <w:rPr>
                <w:b w:val="0"/>
                <w:sz w:val="20"/>
                <w:szCs w:val="20"/>
              </w:rPr>
            </w:pPr>
          </w:p>
          <w:p w14:paraId="6E2C0451" w14:textId="77777777" w:rsidR="00D33A22" w:rsidRDefault="00D33A22">
            <w:pPr>
              <w:spacing w:line="276" w:lineRule="auto"/>
              <w:jc w:val="both"/>
              <w:rPr>
                <w:b w:val="0"/>
                <w:sz w:val="20"/>
                <w:szCs w:val="20"/>
              </w:rPr>
            </w:pPr>
          </w:p>
          <w:p w14:paraId="29AE9336" w14:textId="77777777" w:rsidR="00D33A22" w:rsidRDefault="00D33A22">
            <w:pPr>
              <w:spacing w:line="276" w:lineRule="auto"/>
              <w:jc w:val="both"/>
              <w:rPr>
                <w:b w:val="0"/>
                <w:sz w:val="20"/>
                <w:szCs w:val="20"/>
              </w:rPr>
            </w:pPr>
          </w:p>
          <w:p w14:paraId="295234CB" w14:textId="77777777" w:rsidR="00D33A22" w:rsidRDefault="00D33A22">
            <w:pPr>
              <w:spacing w:line="276" w:lineRule="auto"/>
              <w:jc w:val="both"/>
              <w:rPr>
                <w:b w:val="0"/>
                <w:sz w:val="20"/>
                <w:szCs w:val="20"/>
              </w:rPr>
            </w:pPr>
          </w:p>
          <w:p w14:paraId="51C00FBC" w14:textId="77777777" w:rsidR="00D33A22" w:rsidRDefault="00D33A22">
            <w:pPr>
              <w:spacing w:line="276" w:lineRule="auto"/>
              <w:jc w:val="both"/>
              <w:rPr>
                <w:b w:val="0"/>
                <w:sz w:val="20"/>
                <w:szCs w:val="20"/>
              </w:rPr>
            </w:pPr>
          </w:p>
          <w:p w14:paraId="50287DC8" w14:textId="77777777" w:rsidR="00D33A22" w:rsidRDefault="00D33A22">
            <w:pPr>
              <w:spacing w:line="276" w:lineRule="auto"/>
              <w:jc w:val="both"/>
              <w:rPr>
                <w:b w:val="0"/>
                <w:sz w:val="20"/>
                <w:szCs w:val="20"/>
              </w:rPr>
            </w:pPr>
          </w:p>
          <w:p w14:paraId="3C6E3D5E" w14:textId="77777777" w:rsidR="00D33A22" w:rsidRDefault="00D33A22">
            <w:pPr>
              <w:spacing w:line="276" w:lineRule="auto"/>
              <w:jc w:val="both"/>
              <w:rPr>
                <w:b w:val="0"/>
                <w:sz w:val="20"/>
                <w:szCs w:val="20"/>
              </w:rPr>
            </w:pPr>
          </w:p>
          <w:p w14:paraId="6C352593" w14:textId="77777777" w:rsidR="00D33A22" w:rsidRDefault="00D33A22">
            <w:pPr>
              <w:spacing w:line="276" w:lineRule="auto"/>
              <w:jc w:val="both"/>
              <w:rPr>
                <w:b w:val="0"/>
                <w:sz w:val="20"/>
                <w:szCs w:val="20"/>
              </w:rPr>
            </w:pPr>
          </w:p>
          <w:p w14:paraId="4DEF5DDB" w14:textId="77777777" w:rsidR="00D33A22" w:rsidRDefault="00D33A22">
            <w:pPr>
              <w:spacing w:line="276" w:lineRule="auto"/>
              <w:jc w:val="both"/>
              <w:rPr>
                <w:b w:val="0"/>
                <w:sz w:val="20"/>
                <w:szCs w:val="20"/>
              </w:rPr>
            </w:pPr>
          </w:p>
          <w:p w14:paraId="72F0724C" w14:textId="77777777" w:rsidR="00D33A22" w:rsidRDefault="00D33A22">
            <w:pPr>
              <w:spacing w:line="276" w:lineRule="auto"/>
              <w:jc w:val="both"/>
              <w:rPr>
                <w:b w:val="0"/>
                <w:sz w:val="20"/>
                <w:szCs w:val="20"/>
              </w:rPr>
            </w:pPr>
          </w:p>
          <w:p w14:paraId="0D5DC25A" w14:textId="77777777" w:rsidR="00D33A22" w:rsidRDefault="00D33A22">
            <w:pPr>
              <w:spacing w:line="276" w:lineRule="auto"/>
              <w:jc w:val="both"/>
              <w:rPr>
                <w:b w:val="0"/>
                <w:sz w:val="20"/>
                <w:szCs w:val="20"/>
              </w:rPr>
            </w:pPr>
          </w:p>
          <w:p w14:paraId="60F5AA2B" w14:textId="77777777" w:rsidR="00D33A22" w:rsidRDefault="00D33A22">
            <w:pPr>
              <w:spacing w:line="276" w:lineRule="auto"/>
              <w:jc w:val="both"/>
              <w:rPr>
                <w:b w:val="0"/>
                <w:sz w:val="20"/>
                <w:szCs w:val="20"/>
              </w:rPr>
            </w:pPr>
          </w:p>
          <w:p w14:paraId="4B8E2BA8" w14:textId="77777777" w:rsidR="00D33A22" w:rsidRDefault="00D33A22">
            <w:pPr>
              <w:spacing w:line="276" w:lineRule="auto"/>
              <w:jc w:val="both"/>
              <w:rPr>
                <w:b w:val="0"/>
                <w:sz w:val="20"/>
                <w:szCs w:val="20"/>
              </w:rPr>
            </w:pPr>
          </w:p>
          <w:p w14:paraId="282DA56C" w14:textId="77777777" w:rsidR="00D33A22" w:rsidRDefault="00D33A22">
            <w:pPr>
              <w:spacing w:line="276" w:lineRule="auto"/>
              <w:jc w:val="both"/>
              <w:rPr>
                <w:b w:val="0"/>
                <w:sz w:val="20"/>
                <w:szCs w:val="20"/>
              </w:rPr>
            </w:pPr>
          </w:p>
          <w:p w14:paraId="7A2FEE75" w14:textId="77777777" w:rsidR="00D33A22" w:rsidRDefault="00D33A22">
            <w:pPr>
              <w:spacing w:line="276" w:lineRule="auto"/>
              <w:jc w:val="both"/>
              <w:rPr>
                <w:b w:val="0"/>
                <w:sz w:val="20"/>
                <w:szCs w:val="20"/>
              </w:rPr>
            </w:pPr>
          </w:p>
          <w:p w14:paraId="1BDBF09F" w14:textId="77777777" w:rsidR="00D33A22" w:rsidRDefault="00D33A22">
            <w:pPr>
              <w:spacing w:line="276" w:lineRule="auto"/>
              <w:jc w:val="both"/>
              <w:rPr>
                <w:b w:val="0"/>
                <w:sz w:val="20"/>
                <w:szCs w:val="20"/>
              </w:rPr>
            </w:pPr>
          </w:p>
          <w:p w14:paraId="5FAACFD0" w14:textId="77777777" w:rsidR="00D33A22" w:rsidRDefault="00D33A22">
            <w:pPr>
              <w:spacing w:line="276" w:lineRule="auto"/>
              <w:jc w:val="both"/>
              <w:rPr>
                <w:b w:val="0"/>
                <w:sz w:val="20"/>
                <w:szCs w:val="20"/>
              </w:rPr>
            </w:pPr>
          </w:p>
          <w:p w14:paraId="36F3466A" w14:textId="77777777" w:rsidR="00D33A22" w:rsidRDefault="00D65FAE">
            <w:pPr>
              <w:spacing w:line="276" w:lineRule="auto"/>
              <w:jc w:val="both"/>
              <w:rPr>
                <w:color w:val="FF0000"/>
                <w:sz w:val="20"/>
                <w:szCs w:val="20"/>
              </w:rPr>
            </w:pPr>
            <w:r>
              <w:rPr>
                <w:sz w:val="20"/>
                <w:szCs w:val="20"/>
              </w:rPr>
              <w:t xml:space="preserve">[3] </w:t>
            </w:r>
            <w:r>
              <w:rPr>
                <w:color w:val="FF0000"/>
                <w:sz w:val="20"/>
                <w:szCs w:val="20"/>
              </w:rPr>
              <w:t xml:space="preserve">Texto en diagrama </w:t>
            </w:r>
          </w:p>
          <w:p w14:paraId="2DE120E8" w14:textId="77777777" w:rsidR="00D33A22" w:rsidRDefault="00D65FAE">
            <w:pPr>
              <w:spacing w:line="276" w:lineRule="auto"/>
              <w:jc w:val="both"/>
              <w:rPr>
                <w:b w:val="0"/>
                <w:color w:val="FF0000"/>
                <w:sz w:val="20"/>
                <w:szCs w:val="20"/>
              </w:rPr>
            </w:pPr>
            <w:r>
              <w:rPr>
                <w:b w:val="0"/>
                <w:color w:val="FF0000"/>
                <w:sz w:val="20"/>
                <w:szCs w:val="20"/>
              </w:rPr>
              <w:t>Se sugiere mostrar la información en un diagrama como el sugerido.</w:t>
            </w:r>
          </w:p>
          <w:p w14:paraId="30B83A4D" w14:textId="77777777" w:rsidR="00D33A22" w:rsidRDefault="00D65FAE">
            <w:pPr>
              <w:spacing w:line="276" w:lineRule="auto"/>
              <w:jc w:val="both"/>
              <w:rPr>
                <w:sz w:val="20"/>
                <w:szCs w:val="20"/>
              </w:rPr>
            </w:pPr>
            <w:r>
              <w:rPr>
                <w:noProof/>
                <w:sz w:val="20"/>
                <w:szCs w:val="20"/>
              </w:rPr>
              <w:drawing>
                <wp:inline distT="0" distB="0" distL="0" distR="0" wp14:anchorId="4269BA34" wp14:editId="6D1934DB">
                  <wp:extent cx="2604770" cy="1165860"/>
                  <wp:effectExtent l="0" t="0" r="0" b="0"/>
                  <wp:docPr id="3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1"/>
                          <a:srcRect/>
                          <a:stretch>
                            <a:fillRect/>
                          </a:stretch>
                        </pic:blipFill>
                        <pic:spPr>
                          <a:xfrm>
                            <a:off x="0" y="0"/>
                            <a:ext cx="2604770" cy="1165860"/>
                          </a:xfrm>
                          <a:prstGeom prst="rect">
                            <a:avLst/>
                          </a:prstGeom>
                          <a:ln/>
                        </pic:spPr>
                      </pic:pic>
                    </a:graphicData>
                  </a:graphic>
                </wp:inline>
              </w:drawing>
            </w:r>
          </w:p>
          <w:p w14:paraId="26A16388" w14:textId="77777777" w:rsidR="00D33A22" w:rsidRDefault="00852590">
            <w:pPr>
              <w:spacing w:line="276" w:lineRule="auto"/>
              <w:jc w:val="right"/>
              <w:rPr>
                <w:sz w:val="20"/>
                <w:szCs w:val="20"/>
              </w:rPr>
            </w:pPr>
            <w:hyperlink r:id="rId12">
              <w:r w:rsidR="00D65FAE">
                <w:rPr>
                  <w:b w:val="0"/>
                  <w:color w:val="0000FF"/>
                  <w:sz w:val="20"/>
                  <w:szCs w:val="20"/>
                  <w:u w:val="single"/>
                </w:rPr>
                <w:t>Ver imagen</w:t>
              </w:r>
            </w:hyperlink>
          </w:p>
          <w:p w14:paraId="18741DCB" w14:textId="77777777" w:rsidR="00D33A22" w:rsidRDefault="00D33A22">
            <w:pPr>
              <w:spacing w:line="276" w:lineRule="auto"/>
              <w:jc w:val="both"/>
              <w:rPr>
                <w:b w:val="0"/>
                <w:sz w:val="20"/>
                <w:szCs w:val="20"/>
              </w:rPr>
            </w:pPr>
          </w:p>
          <w:p w14:paraId="39A7AFDD" w14:textId="77777777" w:rsidR="00D33A22" w:rsidRDefault="00D33A22">
            <w:pPr>
              <w:spacing w:line="276" w:lineRule="auto"/>
              <w:jc w:val="both"/>
              <w:rPr>
                <w:b w:val="0"/>
                <w:sz w:val="20"/>
                <w:szCs w:val="20"/>
              </w:rPr>
            </w:pPr>
          </w:p>
          <w:p w14:paraId="7112972F" w14:textId="77777777" w:rsidR="00D33A22" w:rsidRDefault="00D33A22">
            <w:pPr>
              <w:spacing w:line="276" w:lineRule="auto"/>
              <w:jc w:val="both"/>
              <w:rPr>
                <w:b w:val="0"/>
                <w:sz w:val="20"/>
                <w:szCs w:val="20"/>
              </w:rPr>
            </w:pPr>
          </w:p>
          <w:p w14:paraId="713EE779" w14:textId="77777777" w:rsidR="00D33A22" w:rsidRDefault="00D33A22">
            <w:pPr>
              <w:spacing w:line="276" w:lineRule="auto"/>
              <w:jc w:val="both"/>
              <w:rPr>
                <w:b w:val="0"/>
                <w:sz w:val="20"/>
                <w:szCs w:val="20"/>
              </w:rPr>
            </w:pPr>
          </w:p>
          <w:p w14:paraId="15430179" w14:textId="77777777" w:rsidR="00D33A22" w:rsidRDefault="00D33A22">
            <w:pPr>
              <w:spacing w:line="276" w:lineRule="auto"/>
              <w:jc w:val="both"/>
              <w:rPr>
                <w:b w:val="0"/>
                <w:sz w:val="20"/>
                <w:szCs w:val="20"/>
              </w:rPr>
            </w:pPr>
          </w:p>
          <w:p w14:paraId="469C43D1" w14:textId="77777777" w:rsidR="00D33A22" w:rsidRDefault="00D33A22">
            <w:pPr>
              <w:spacing w:line="276" w:lineRule="auto"/>
              <w:jc w:val="both"/>
              <w:rPr>
                <w:b w:val="0"/>
                <w:sz w:val="20"/>
                <w:szCs w:val="20"/>
              </w:rPr>
            </w:pPr>
          </w:p>
          <w:p w14:paraId="73E27FFD" w14:textId="77777777" w:rsidR="00D33A22" w:rsidRDefault="00D33A22">
            <w:pPr>
              <w:spacing w:line="276" w:lineRule="auto"/>
              <w:jc w:val="both"/>
              <w:rPr>
                <w:b w:val="0"/>
                <w:sz w:val="20"/>
                <w:szCs w:val="20"/>
              </w:rPr>
            </w:pPr>
          </w:p>
          <w:p w14:paraId="53550FA9" w14:textId="77777777" w:rsidR="00D33A22" w:rsidRDefault="00D33A22">
            <w:pPr>
              <w:spacing w:line="276" w:lineRule="auto"/>
              <w:jc w:val="both"/>
              <w:rPr>
                <w:b w:val="0"/>
                <w:sz w:val="20"/>
                <w:szCs w:val="20"/>
              </w:rPr>
            </w:pPr>
          </w:p>
          <w:p w14:paraId="01469EE4" w14:textId="77777777" w:rsidR="00D33A22" w:rsidRDefault="00D33A22">
            <w:pPr>
              <w:spacing w:line="276" w:lineRule="auto"/>
              <w:jc w:val="both"/>
              <w:rPr>
                <w:b w:val="0"/>
                <w:sz w:val="20"/>
                <w:szCs w:val="20"/>
              </w:rPr>
            </w:pPr>
          </w:p>
          <w:p w14:paraId="0D4A31CD" w14:textId="77777777" w:rsidR="00D33A22" w:rsidRDefault="00D33A22">
            <w:pPr>
              <w:spacing w:line="276" w:lineRule="auto"/>
              <w:jc w:val="both"/>
              <w:rPr>
                <w:b w:val="0"/>
                <w:sz w:val="20"/>
                <w:szCs w:val="20"/>
              </w:rPr>
            </w:pPr>
          </w:p>
          <w:p w14:paraId="726535F3" w14:textId="77777777" w:rsidR="00D33A22" w:rsidRDefault="00D33A22">
            <w:pPr>
              <w:spacing w:line="276" w:lineRule="auto"/>
              <w:jc w:val="both"/>
              <w:rPr>
                <w:b w:val="0"/>
                <w:sz w:val="20"/>
                <w:szCs w:val="20"/>
              </w:rPr>
            </w:pPr>
          </w:p>
          <w:p w14:paraId="2FD3A4A0" w14:textId="77777777" w:rsidR="00D33A22" w:rsidRDefault="00D33A22">
            <w:pPr>
              <w:spacing w:line="276" w:lineRule="auto"/>
              <w:jc w:val="both"/>
              <w:rPr>
                <w:b w:val="0"/>
                <w:sz w:val="20"/>
                <w:szCs w:val="20"/>
              </w:rPr>
            </w:pPr>
          </w:p>
          <w:p w14:paraId="655F5B39" w14:textId="77777777" w:rsidR="00D33A22" w:rsidRDefault="00D33A22">
            <w:pPr>
              <w:spacing w:line="276" w:lineRule="auto"/>
              <w:jc w:val="both"/>
              <w:rPr>
                <w:b w:val="0"/>
                <w:sz w:val="20"/>
                <w:szCs w:val="20"/>
              </w:rPr>
            </w:pPr>
          </w:p>
          <w:p w14:paraId="163B9664" w14:textId="77777777" w:rsidR="00D33A22" w:rsidRDefault="00D33A22">
            <w:pPr>
              <w:spacing w:line="276" w:lineRule="auto"/>
              <w:jc w:val="both"/>
              <w:rPr>
                <w:b w:val="0"/>
                <w:sz w:val="20"/>
                <w:szCs w:val="20"/>
              </w:rPr>
            </w:pPr>
          </w:p>
          <w:p w14:paraId="07053766" w14:textId="77777777" w:rsidR="00D33A22" w:rsidRDefault="00D33A22">
            <w:pPr>
              <w:spacing w:line="276" w:lineRule="auto"/>
              <w:jc w:val="both"/>
              <w:rPr>
                <w:b w:val="0"/>
                <w:sz w:val="20"/>
                <w:szCs w:val="20"/>
              </w:rPr>
            </w:pPr>
          </w:p>
          <w:p w14:paraId="6E2AF8F4" w14:textId="77777777" w:rsidR="00D33A22" w:rsidRDefault="00D33A22">
            <w:pPr>
              <w:spacing w:line="276" w:lineRule="auto"/>
              <w:jc w:val="both"/>
              <w:rPr>
                <w:b w:val="0"/>
                <w:sz w:val="20"/>
                <w:szCs w:val="20"/>
              </w:rPr>
            </w:pPr>
          </w:p>
          <w:p w14:paraId="019D8BA0" w14:textId="77777777" w:rsidR="00D33A22" w:rsidRDefault="00D33A22">
            <w:pPr>
              <w:spacing w:line="276" w:lineRule="auto"/>
              <w:jc w:val="both"/>
              <w:rPr>
                <w:b w:val="0"/>
                <w:sz w:val="20"/>
                <w:szCs w:val="20"/>
              </w:rPr>
            </w:pPr>
          </w:p>
          <w:p w14:paraId="14022AA8" w14:textId="77777777" w:rsidR="00D33A22" w:rsidRDefault="00D33A22">
            <w:pPr>
              <w:spacing w:line="276" w:lineRule="auto"/>
              <w:jc w:val="both"/>
              <w:rPr>
                <w:b w:val="0"/>
                <w:sz w:val="20"/>
                <w:szCs w:val="20"/>
              </w:rPr>
            </w:pPr>
          </w:p>
          <w:p w14:paraId="322B24FB" w14:textId="77777777" w:rsidR="00D33A22" w:rsidRDefault="00D33A22">
            <w:pPr>
              <w:spacing w:line="276" w:lineRule="auto"/>
              <w:jc w:val="both"/>
              <w:rPr>
                <w:b w:val="0"/>
                <w:sz w:val="20"/>
                <w:szCs w:val="20"/>
              </w:rPr>
            </w:pPr>
          </w:p>
          <w:p w14:paraId="3C368E22" w14:textId="77777777" w:rsidR="00D33A22" w:rsidRDefault="00D33A22">
            <w:pPr>
              <w:spacing w:line="276" w:lineRule="auto"/>
              <w:jc w:val="both"/>
              <w:rPr>
                <w:b w:val="0"/>
                <w:sz w:val="20"/>
                <w:szCs w:val="20"/>
              </w:rPr>
            </w:pPr>
          </w:p>
          <w:p w14:paraId="13F7817D" w14:textId="77777777" w:rsidR="00D33A22" w:rsidRDefault="00D33A22">
            <w:pPr>
              <w:spacing w:line="276" w:lineRule="auto"/>
              <w:jc w:val="both"/>
              <w:rPr>
                <w:b w:val="0"/>
                <w:sz w:val="20"/>
                <w:szCs w:val="20"/>
              </w:rPr>
            </w:pPr>
          </w:p>
          <w:p w14:paraId="192F4D03" w14:textId="77777777" w:rsidR="00D33A22" w:rsidRDefault="00D33A22">
            <w:pPr>
              <w:spacing w:line="276" w:lineRule="auto"/>
              <w:jc w:val="both"/>
              <w:rPr>
                <w:b w:val="0"/>
                <w:sz w:val="20"/>
                <w:szCs w:val="20"/>
              </w:rPr>
            </w:pPr>
          </w:p>
          <w:p w14:paraId="46AA3332" w14:textId="77777777" w:rsidR="00D33A22" w:rsidRDefault="00D33A22">
            <w:pPr>
              <w:spacing w:line="276" w:lineRule="auto"/>
              <w:jc w:val="both"/>
              <w:rPr>
                <w:b w:val="0"/>
                <w:sz w:val="20"/>
                <w:szCs w:val="20"/>
              </w:rPr>
            </w:pPr>
          </w:p>
          <w:p w14:paraId="0A7AED78" w14:textId="77777777" w:rsidR="00D33A22" w:rsidRDefault="00D33A22">
            <w:pPr>
              <w:spacing w:line="276" w:lineRule="auto"/>
              <w:jc w:val="both"/>
              <w:rPr>
                <w:b w:val="0"/>
                <w:sz w:val="20"/>
                <w:szCs w:val="20"/>
              </w:rPr>
            </w:pPr>
          </w:p>
          <w:p w14:paraId="28F4C214" w14:textId="77777777" w:rsidR="00D33A22" w:rsidRDefault="00D65FAE">
            <w:pPr>
              <w:spacing w:line="276" w:lineRule="auto"/>
              <w:jc w:val="both"/>
              <w:rPr>
                <w:color w:val="FF0000"/>
                <w:sz w:val="20"/>
                <w:szCs w:val="20"/>
              </w:rPr>
            </w:pPr>
            <w:r>
              <w:rPr>
                <w:sz w:val="20"/>
                <w:szCs w:val="20"/>
              </w:rPr>
              <w:t xml:space="preserve">[4] </w:t>
            </w:r>
            <w:r>
              <w:rPr>
                <w:color w:val="FF0000"/>
                <w:sz w:val="20"/>
                <w:szCs w:val="20"/>
              </w:rPr>
              <w:t xml:space="preserve">Texto en diagrama </w:t>
            </w:r>
          </w:p>
          <w:p w14:paraId="50C6368E" w14:textId="77777777" w:rsidR="00D33A22" w:rsidRDefault="00D33A22">
            <w:pPr>
              <w:spacing w:line="276" w:lineRule="auto"/>
              <w:jc w:val="both"/>
              <w:rPr>
                <w:b w:val="0"/>
                <w:sz w:val="20"/>
                <w:szCs w:val="20"/>
              </w:rPr>
            </w:pPr>
          </w:p>
          <w:p w14:paraId="5F27D5C1" w14:textId="77777777" w:rsidR="00D33A22" w:rsidRDefault="00D33A22">
            <w:pPr>
              <w:spacing w:line="276" w:lineRule="auto"/>
              <w:jc w:val="both"/>
              <w:rPr>
                <w:b w:val="0"/>
                <w:sz w:val="20"/>
                <w:szCs w:val="20"/>
              </w:rPr>
            </w:pPr>
          </w:p>
          <w:p w14:paraId="164023BC" w14:textId="77777777" w:rsidR="00D33A22" w:rsidRDefault="00D65FAE">
            <w:pPr>
              <w:spacing w:line="276" w:lineRule="auto"/>
              <w:jc w:val="both"/>
              <w:rPr>
                <w:b w:val="0"/>
                <w:color w:val="FF0000"/>
                <w:sz w:val="20"/>
                <w:szCs w:val="20"/>
              </w:rPr>
            </w:pPr>
            <w:r>
              <w:rPr>
                <w:b w:val="0"/>
                <w:color w:val="FF0000"/>
                <w:sz w:val="20"/>
                <w:szCs w:val="20"/>
              </w:rPr>
              <w:t>Se sugiere mostrar la información en un diagrama como el sugerido.</w:t>
            </w:r>
          </w:p>
          <w:p w14:paraId="35A795E0" w14:textId="77777777" w:rsidR="00D33A22" w:rsidRDefault="00D65FAE">
            <w:pPr>
              <w:spacing w:line="276" w:lineRule="auto"/>
              <w:jc w:val="both"/>
              <w:rPr>
                <w:sz w:val="20"/>
                <w:szCs w:val="20"/>
              </w:rPr>
            </w:pPr>
            <w:r>
              <w:rPr>
                <w:noProof/>
                <w:sz w:val="20"/>
                <w:szCs w:val="20"/>
              </w:rPr>
              <w:drawing>
                <wp:inline distT="0" distB="0" distL="0" distR="0" wp14:anchorId="7B0D98D6" wp14:editId="53AD3D81">
                  <wp:extent cx="2604770" cy="1165860"/>
                  <wp:effectExtent l="0" t="0" r="0" b="0"/>
                  <wp:docPr id="3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1"/>
                          <a:srcRect/>
                          <a:stretch>
                            <a:fillRect/>
                          </a:stretch>
                        </pic:blipFill>
                        <pic:spPr>
                          <a:xfrm>
                            <a:off x="0" y="0"/>
                            <a:ext cx="2604770" cy="1165860"/>
                          </a:xfrm>
                          <a:prstGeom prst="rect">
                            <a:avLst/>
                          </a:prstGeom>
                          <a:ln/>
                        </pic:spPr>
                      </pic:pic>
                    </a:graphicData>
                  </a:graphic>
                </wp:inline>
              </w:drawing>
            </w:r>
          </w:p>
          <w:p w14:paraId="792D7D26" w14:textId="77777777" w:rsidR="00D33A22" w:rsidRDefault="00852590">
            <w:pPr>
              <w:spacing w:line="276" w:lineRule="auto"/>
              <w:jc w:val="right"/>
              <w:rPr>
                <w:sz w:val="20"/>
                <w:szCs w:val="20"/>
              </w:rPr>
            </w:pPr>
            <w:hyperlink r:id="rId13">
              <w:r w:rsidR="00D65FAE">
                <w:rPr>
                  <w:b w:val="0"/>
                  <w:color w:val="0000FF"/>
                  <w:sz w:val="20"/>
                  <w:szCs w:val="20"/>
                  <w:u w:val="single"/>
                </w:rPr>
                <w:t>Ver imagen</w:t>
              </w:r>
            </w:hyperlink>
          </w:p>
          <w:p w14:paraId="612725A5" w14:textId="77777777" w:rsidR="00D33A22" w:rsidRDefault="00D33A22">
            <w:pPr>
              <w:spacing w:line="276" w:lineRule="auto"/>
              <w:jc w:val="both"/>
              <w:rPr>
                <w:b w:val="0"/>
                <w:sz w:val="20"/>
                <w:szCs w:val="20"/>
              </w:rPr>
            </w:pPr>
          </w:p>
          <w:p w14:paraId="35DC1B1C" w14:textId="77777777" w:rsidR="00D33A22" w:rsidRDefault="00D33A22">
            <w:pPr>
              <w:spacing w:line="276" w:lineRule="auto"/>
              <w:jc w:val="both"/>
              <w:rPr>
                <w:b w:val="0"/>
                <w:sz w:val="20"/>
                <w:szCs w:val="20"/>
              </w:rPr>
            </w:pPr>
          </w:p>
          <w:p w14:paraId="5808D7CA" w14:textId="77777777" w:rsidR="00D33A22" w:rsidRDefault="00D33A22">
            <w:pPr>
              <w:spacing w:line="276" w:lineRule="auto"/>
              <w:jc w:val="both"/>
              <w:rPr>
                <w:b w:val="0"/>
                <w:sz w:val="20"/>
                <w:szCs w:val="20"/>
              </w:rPr>
            </w:pPr>
          </w:p>
          <w:p w14:paraId="664B3952" w14:textId="77777777" w:rsidR="00D33A22" w:rsidRDefault="00D33A22">
            <w:pPr>
              <w:spacing w:line="276" w:lineRule="auto"/>
              <w:jc w:val="both"/>
              <w:rPr>
                <w:b w:val="0"/>
                <w:sz w:val="20"/>
                <w:szCs w:val="20"/>
              </w:rPr>
            </w:pPr>
          </w:p>
          <w:p w14:paraId="6EE2EFEE" w14:textId="77777777" w:rsidR="00D33A22" w:rsidRDefault="00D33A22">
            <w:pPr>
              <w:spacing w:line="276" w:lineRule="auto"/>
              <w:jc w:val="both"/>
              <w:rPr>
                <w:b w:val="0"/>
                <w:sz w:val="20"/>
                <w:szCs w:val="20"/>
              </w:rPr>
            </w:pPr>
          </w:p>
          <w:p w14:paraId="131B61F1" w14:textId="77777777" w:rsidR="00D33A22" w:rsidRDefault="00D33A22">
            <w:pPr>
              <w:spacing w:line="276" w:lineRule="auto"/>
              <w:jc w:val="both"/>
              <w:rPr>
                <w:b w:val="0"/>
                <w:sz w:val="20"/>
                <w:szCs w:val="20"/>
              </w:rPr>
            </w:pPr>
          </w:p>
          <w:p w14:paraId="1C89245C" w14:textId="77777777" w:rsidR="00D33A22" w:rsidRDefault="00D33A22">
            <w:pPr>
              <w:spacing w:line="276" w:lineRule="auto"/>
              <w:jc w:val="both"/>
              <w:rPr>
                <w:b w:val="0"/>
                <w:sz w:val="20"/>
                <w:szCs w:val="20"/>
              </w:rPr>
            </w:pPr>
          </w:p>
          <w:p w14:paraId="54448DAD" w14:textId="77777777" w:rsidR="00D33A22" w:rsidRDefault="00D33A22">
            <w:pPr>
              <w:spacing w:line="276" w:lineRule="auto"/>
              <w:jc w:val="both"/>
              <w:rPr>
                <w:b w:val="0"/>
                <w:sz w:val="20"/>
                <w:szCs w:val="20"/>
              </w:rPr>
            </w:pPr>
          </w:p>
          <w:p w14:paraId="64FBFEC9" w14:textId="77777777" w:rsidR="00D33A22" w:rsidRDefault="00D33A22">
            <w:pPr>
              <w:spacing w:line="276" w:lineRule="auto"/>
              <w:jc w:val="both"/>
              <w:rPr>
                <w:b w:val="0"/>
                <w:sz w:val="20"/>
                <w:szCs w:val="20"/>
              </w:rPr>
            </w:pPr>
          </w:p>
          <w:p w14:paraId="326A562A" w14:textId="77777777" w:rsidR="00D33A22" w:rsidRDefault="00D33A22">
            <w:pPr>
              <w:spacing w:line="276" w:lineRule="auto"/>
              <w:jc w:val="both"/>
              <w:rPr>
                <w:b w:val="0"/>
                <w:sz w:val="20"/>
                <w:szCs w:val="20"/>
              </w:rPr>
            </w:pPr>
          </w:p>
          <w:p w14:paraId="34784760" w14:textId="77777777" w:rsidR="00D33A22" w:rsidRDefault="00D33A22">
            <w:pPr>
              <w:spacing w:line="276" w:lineRule="auto"/>
              <w:jc w:val="both"/>
              <w:rPr>
                <w:b w:val="0"/>
                <w:sz w:val="20"/>
                <w:szCs w:val="20"/>
              </w:rPr>
            </w:pPr>
          </w:p>
          <w:p w14:paraId="0556F79C" w14:textId="77777777" w:rsidR="00D33A22" w:rsidRDefault="00D33A22">
            <w:pPr>
              <w:spacing w:line="276" w:lineRule="auto"/>
              <w:jc w:val="both"/>
              <w:rPr>
                <w:b w:val="0"/>
                <w:sz w:val="20"/>
                <w:szCs w:val="20"/>
              </w:rPr>
            </w:pPr>
          </w:p>
          <w:p w14:paraId="7465C4F4" w14:textId="77777777" w:rsidR="00D33A22" w:rsidRDefault="00D33A22">
            <w:pPr>
              <w:spacing w:line="276" w:lineRule="auto"/>
              <w:jc w:val="both"/>
              <w:rPr>
                <w:b w:val="0"/>
                <w:sz w:val="20"/>
                <w:szCs w:val="20"/>
              </w:rPr>
            </w:pPr>
          </w:p>
          <w:p w14:paraId="7F41C810" w14:textId="77777777" w:rsidR="00D33A22" w:rsidRDefault="00D33A22">
            <w:pPr>
              <w:spacing w:line="276" w:lineRule="auto"/>
              <w:jc w:val="both"/>
              <w:rPr>
                <w:b w:val="0"/>
                <w:sz w:val="20"/>
                <w:szCs w:val="20"/>
              </w:rPr>
            </w:pPr>
          </w:p>
          <w:p w14:paraId="19A4FEBB" w14:textId="77777777" w:rsidR="00D33A22" w:rsidRDefault="00D33A22">
            <w:pPr>
              <w:spacing w:line="276" w:lineRule="auto"/>
              <w:jc w:val="both"/>
              <w:rPr>
                <w:b w:val="0"/>
                <w:sz w:val="20"/>
                <w:szCs w:val="20"/>
              </w:rPr>
            </w:pPr>
          </w:p>
          <w:p w14:paraId="69CD1B95" w14:textId="77777777" w:rsidR="00D33A22" w:rsidRDefault="00D33A22">
            <w:pPr>
              <w:spacing w:line="276" w:lineRule="auto"/>
              <w:jc w:val="both"/>
              <w:rPr>
                <w:b w:val="0"/>
                <w:sz w:val="20"/>
                <w:szCs w:val="20"/>
              </w:rPr>
            </w:pPr>
          </w:p>
          <w:p w14:paraId="7CA80030" w14:textId="77777777" w:rsidR="00D33A22" w:rsidRDefault="00D33A22">
            <w:pPr>
              <w:spacing w:line="276" w:lineRule="auto"/>
              <w:jc w:val="both"/>
              <w:rPr>
                <w:b w:val="0"/>
                <w:sz w:val="20"/>
                <w:szCs w:val="20"/>
              </w:rPr>
            </w:pPr>
          </w:p>
          <w:p w14:paraId="541C2234" w14:textId="77777777" w:rsidR="00D33A22" w:rsidRDefault="00D33A22">
            <w:pPr>
              <w:spacing w:line="276" w:lineRule="auto"/>
              <w:jc w:val="both"/>
              <w:rPr>
                <w:b w:val="0"/>
                <w:sz w:val="20"/>
                <w:szCs w:val="20"/>
              </w:rPr>
            </w:pPr>
          </w:p>
          <w:p w14:paraId="56590CF7" w14:textId="77777777" w:rsidR="00D33A22" w:rsidRDefault="00D33A22">
            <w:pPr>
              <w:spacing w:line="276" w:lineRule="auto"/>
              <w:jc w:val="both"/>
              <w:rPr>
                <w:b w:val="0"/>
                <w:sz w:val="20"/>
                <w:szCs w:val="20"/>
              </w:rPr>
            </w:pPr>
          </w:p>
          <w:p w14:paraId="31534509" w14:textId="77777777" w:rsidR="00D33A22" w:rsidRDefault="00D33A22">
            <w:pPr>
              <w:spacing w:line="276" w:lineRule="auto"/>
              <w:jc w:val="both"/>
              <w:rPr>
                <w:b w:val="0"/>
                <w:sz w:val="20"/>
                <w:szCs w:val="20"/>
              </w:rPr>
            </w:pPr>
          </w:p>
          <w:p w14:paraId="628C33EC" w14:textId="77777777" w:rsidR="00D33A22" w:rsidRDefault="00D33A22">
            <w:pPr>
              <w:spacing w:line="276" w:lineRule="auto"/>
              <w:jc w:val="both"/>
              <w:rPr>
                <w:b w:val="0"/>
                <w:sz w:val="20"/>
                <w:szCs w:val="20"/>
              </w:rPr>
            </w:pPr>
          </w:p>
          <w:p w14:paraId="37B0D3C7" w14:textId="77777777" w:rsidR="00D33A22" w:rsidRDefault="00D33A22">
            <w:pPr>
              <w:spacing w:line="276" w:lineRule="auto"/>
              <w:jc w:val="both"/>
              <w:rPr>
                <w:b w:val="0"/>
                <w:sz w:val="20"/>
                <w:szCs w:val="20"/>
              </w:rPr>
            </w:pPr>
          </w:p>
          <w:p w14:paraId="15B95A7A" w14:textId="77777777" w:rsidR="00D33A22" w:rsidRDefault="00D33A22">
            <w:pPr>
              <w:spacing w:line="276" w:lineRule="auto"/>
              <w:jc w:val="both"/>
              <w:rPr>
                <w:b w:val="0"/>
                <w:sz w:val="20"/>
                <w:szCs w:val="20"/>
              </w:rPr>
            </w:pPr>
          </w:p>
          <w:p w14:paraId="02D0C45B" w14:textId="77777777" w:rsidR="00D33A22" w:rsidRDefault="00D33A22">
            <w:pPr>
              <w:spacing w:line="276" w:lineRule="auto"/>
              <w:jc w:val="both"/>
              <w:rPr>
                <w:b w:val="0"/>
                <w:sz w:val="20"/>
                <w:szCs w:val="20"/>
              </w:rPr>
            </w:pPr>
          </w:p>
          <w:p w14:paraId="1E0975DB" w14:textId="77777777" w:rsidR="00D33A22" w:rsidRDefault="00D33A22">
            <w:pPr>
              <w:spacing w:line="276" w:lineRule="auto"/>
              <w:jc w:val="both"/>
              <w:rPr>
                <w:b w:val="0"/>
                <w:sz w:val="20"/>
                <w:szCs w:val="20"/>
              </w:rPr>
            </w:pPr>
          </w:p>
          <w:p w14:paraId="6BFB1F23" w14:textId="77777777" w:rsidR="00D33A22" w:rsidRDefault="00D33A22">
            <w:pPr>
              <w:spacing w:line="276" w:lineRule="auto"/>
              <w:jc w:val="both"/>
              <w:rPr>
                <w:b w:val="0"/>
                <w:sz w:val="20"/>
                <w:szCs w:val="20"/>
              </w:rPr>
            </w:pPr>
          </w:p>
          <w:p w14:paraId="1BE6649F" w14:textId="77777777" w:rsidR="00D33A22" w:rsidRDefault="00D33A22">
            <w:pPr>
              <w:spacing w:line="276" w:lineRule="auto"/>
              <w:jc w:val="both"/>
              <w:rPr>
                <w:b w:val="0"/>
                <w:sz w:val="20"/>
                <w:szCs w:val="20"/>
              </w:rPr>
            </w:pPr>
          </w:p>
          <w:p w14:paraId="70AEF89B" w14:textId="77777777" w:rsidR="00D33A22" w:rsidRDefault="00D65FAE">
            <w:pPr>
              <w:spacing w:line="276" w:lineRule="auto"/>
              <w:jc w:val="both"/>
              <w:rPr>
                <w:color w:val="FF0000"/>
                <w:sz w:val="20"/>
                <w:szCs w:val="20"/>
              </w:rPr>
            </w:pPr>
            <w:r>
              <w:rPr>
                <w:sz w:val="20"/>
                <w:szCs w:val="20"/>
              </w:rPr>
              <w:t xml:space="preserve">[5] </w:t>
            </w:r>
            <w:r>
              <w:rPr>
                <w:color w:val="FF0000"/>
                <w:sz w:val="20"/>
                <w:szCs w:val="20"/>
              </w:rPr>
              <w:t xml:space="preserve">Texto en diagrama </w:t>
            </w:r>
          </w:p>
          <w:p w14:paraId="03845224" w14:textId="77777777" w:rsidR="00D33A22" w:rsidRDefault="00D65FAE">
            <w:pPr>
              <w:spacing w:line="276" w:lineRule="auto"/>
              <w:jc w:val="both"/>
              <w:rPr>
                <w:b w:val="0"/>
                <w:color w:val="FF0000"/>
                <w:sz w:val="20"/>
                <w:szCs w:val="20"/>
              </w:rPr>
            </w:pPr>
            <w:r>
              <w:rPr>
                <w:b w:val="0"/>
                <w:color w:val="FF0000"/>
                <w:sz w:val="20"/>
                <w:szCs w:val="20"/>
              </w:rPr>
              <w:t>Se sugiere mostrar la información en un diagrama como el sugerido.</w:t>
            </w:r>
          </w:p>
          <w:p w14:paraId="064FDE10" w14:textId="77777777" w:rsidR="00D33A22" w:rsidRDefault="00D65FAE">
            <w:pPr>
              <w:spacing w:line="276" w:lineRule="auto"/>
              <w:jc w:val="both"/>
              <w:rPr>
                <w:b w:val="0"/>
                <w:sz w:val="20"/>
                <w:szCs w:val="20"/>
              </w:rPr>
            </w:pPr>
            <w:r>
              <w:rPr>
                <w:noProof/>
                <w:sz w:val="20"/>
                <w:szCs w:val="20"/>
              </w:rPr>
              <w:drawing>
                <wp:inline distT="0" distB="0" distL="0" distR="0" wp14:anchorId="381D7021" wp14:editId="5C637BE7">
                  <wp:extent cx="2604770" cy="1482725"/>
                  <wp:effectExtent l="0" t="0" r="0" b="0"/>
                  <wp:docPr id="36"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4"/>
                          <a:srcRect/>
                          <a:stretch>
                            <a:fillRect/>
                          </a:stretch>
                        </pic:blipFill>
                        <pic:spPr>
                          <a:xfrm>
                            <a:off x="0" y="0"/>
                            <a:ext cx="2604770" cy="1482725"/>
                          </a:xfrm>
                          <a:prstGeom prst="rect">
                            <a:avLst/>
                          </a:prstGeom>
                          <a:ln/>
                        </pic:spPr>
                      </pic:pic>
                    </a:graphicData>
                  </a:graphic>
                </wp:inline>
              </w:drawing>
            </w:r>
          </w:p>
          <w:p w14:paraId="4106BB05" w14:textId="77777777" w:rsidR="00D33A22" w:rsidRDefault="00852590">
            <w:pPr>
              <w:spacing w:line="276" w:lineRule="auto"/>
              <w:jc w:val="right"/>
              <w:rPr>
                <w:b w:val="0"/>
                <w:sz w:val="20"/>
                <w:szCs w:val="20"/>
              </w:rPr>
            </w:pPr>
            <w:hyperlink r:id="rId15">
              <w:r w:rsidR="00D65FAE">
                <w:rPr>
                  <w:b w:val="0"/>
                  <w:color w:val="0000FF"/>
                  <w:sz w:val="20"/>
                  <w:szCs w:val="20"/>
                  <w:u w:val="single"/>
                </w:rPr>
                <w:t>Ver imagen</w:t>
              </w:r>
            </w:hyperlink>
          </w:p>
        </w:tc>
      </w:tr>
    </w:tbl>
    <w:p w14:paraId="7BE2CC34" w14:textId="77777777" w:rsidR="00D33A22" w:rsidRDefault="00D33A22">
      <w:pPr>
        <w:rPr>
          <w:b/>
          <w:sz w:val="20"/>
          <w:szCs w:val="20"/>
        </w:rPr>
      </w:pPr>
    </w:p>
    <w:p w14:paraId="46C0EC7D" w14:textId="77777777" w:rsidR="00D33A22" w:rsidRDefault="00D33A22">
      <w:pPr>
        <w:rPr>
          <w:b/>
          <w:sz w:val="20"/>
          <w:szCs w:val="20"/>
        </w:rPr>
      </w:pPr>
    </w:p>
    <w:p w14:paraId="349F5EB8" w14:textId="77777777" w:rsidR="00D33A22" w:rsidRDefault="00D65FAE">
      <w:pPr>
        <w:jc w:val="both"/>
        <w:rPr>
          <w:b/>
          <w:sz w:val="20"/>
          <w:szCs w:val="20"/>
        </w:rPr>
      </w:pPr>
      <w:r>
        <w:rPr>
          <w:b/>
          <w:sz w:val="20"/>
          <w:szCs w:val="20"/>
        </w:rPr>
        <w:t>TEMA 2: DIAGNÓSTICO DEL MERCADO</w:t>
      </w:r>
    </w:p>
    <w:p w14:paraId="610177B5" w14:textId="77777777" w:rsidR="00D33A22" w:rsidRDefault="00D33A22">
      <w:pPr>
        <w:rPr>
          <w:sz w:val="20"/>
          <w:szCs w:val="20"/>
        </w:rPr>
      </w:pPr>
    </w:p>
    <w:tbl>
      <w:tblPr>
        <w:tblStyle w:val="a1"/>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60"/>
        <w:gridCol w:w="4302"/>
      </w:tblGrid>
      <w:tr w:rsidR="00D33A22" w14:paraId="6CBA0805" w14:textId="77777777">
        <w:tc>
          <w:tcPr>
            <w:tcW w:w="5660" w:type="dxa"/>
            <w:shd w:val="clear" w:color="auto" w:fill="F9CB9C"/>
            <w:tcMar>
              <w:top w:w="100" w:type="dxa"/>
              <w:left w:w="100" w:type="dxa"/>
              <w:bottom w:w="100" w:type="dxa"/>
              <w:right w:w="100" w:type="dxa"/>
            </w:tcMar>
          </w:tcPr>
          <w:p w14:paraId="105A43CE" w14:textId="1BE002F6" w:rsidR="00D33A22" w:rsidRDefault="00716BC8">
            <w:pPr>
              <w:spacing w:line="276" w:lineRule="auto"/>
              <w:rPr>
                <w:sz w:val="20"/>
                <w:szCs w:val="20"/>
              </w:rPr>
            </w:pPr>
            <w:r>
              <w:rPr>
                <w:sz w:val="20"/>
                <w:szCs w:val="20"/>
              </w:rPr>
              <w:t>GUION LITERARIO</w:t>
            </w:r>
          </w:p>
        </w:tc>
        <w:tc>
          <w:tcPr>
            <w:tcW w:w="4302" w:type="dxa"/>
            <w:shd w:val="clear" w:color="auto" w:fill="F9CB9C"/>
            <w:tcMar>
              <w:top w:w="100" w:type="dxa"/>
              <w:left w:w="100" w:type="dxa"/>
              <w:bottom w:w="100" w:type="dxa"/>
              <w:right w:w="100" w:type="dxa"/>
            </w:tcMar>
          </w:tcPr>
          <w:p w14:paraId="71E802A2" w14:textId="77777777" w:rsidR="00D33A22" w:rsidRDefault="00D65FAE">
            <w:pPr>
              <w:spacing w:line="276" w:lineRule="auto"/>
              <w:rPr>
                <w:sz w:val="20"/>
                <w:szCs w:val="20"/>
              </w:rPr>
            </w:pPr>
            <w:r>
              <w:rPr>
                <w:sz w:val="20"/>
                <w:szCs w:val="20"/>
              </w:rPr>
              <w:t xml:space="preserve">GUION TÉCNICO </w:t>
            </w:r>
          </w:p>
        </w:tc>
      </w:tr>
      <w:tr w:rsidR="00D33A22" w14:paraId="17456E27" w14:textId="77777777">
        <w:tc>
          <w:tcPr>
            <w:tcW w:w="5660" w:type="dxa"/>
            <w:tcMar>
              <w:top w:w="100" w:type="dxa"/>
              <w:left w:w="100" w:type="dxa"/>
              <w:bottom w:w="100" w:type="dxa"/>
              <w:right w:w="100" w:type="dxa"/>
            </w:tcMar>
          </w:tcPr>
          <w:p w14:paraId="37D29BBB" w14:textId="77777777" w:rsidR="00D33A22" w:rsidRDefault="00D65FAE">
            <w:pPr>
              <w:widowControl w:val="0"/>
              <w:spacing w:before="92" w:line="276" w:lineRule="auto"/>
              <w:ind w:left="37"/>
              <w:jc w:val="both"/>
              <w:rPr>
                <w:sz w:val="20"/>
                <w:szCs w:val="20"/>
              </w:rPr>
            </w:pPr>
            <w:r>
              <w:rPr>
                <w:sz w:val="20"/>
                <w:szCs w:val="20"/>
              </w:rPr>
              <w:t>[6]</w:t>
            </w:r>
          </w:p>
          <w:p w14:paraId="25AD2EC6" w14:textId="77777777" w:rsidR="00D33A22" w:rsidRDefault="00D65FAE">
            <w:pPr>
              <w:widowControl w:val="0"/>
              <w:spacing w:before="92" w:line="276" w:lineRule="auto"/>
              <w:ind w:left="37"/>
              <w:jc w:val="both"/>
              <w:rPr>
                <w:sz w:val="20"/>
                <w:szCs w:val="20"/>
              </w:rPr>
            </w:pPr>
            <w:r>
              <w:rPr>
                <w:sz w:val="20"/>
                <w:szCs w:val="20"/>
              </w:rPr>
              <w:t>Introducción.</w:t>
            </w:r>
          </w:p>
          <w:p w14:paraId="7FE83399" w14:textId="669E633A" w:rsidR="00D33A22" w:rsidRDefault="00D65FAE">
            <w:pPr>
              <w:widowControl w:val="0"/>
              <w:spacing w:before="92" w:line="276" w:lineRule="auto"/>
              <w:jc w:val="both"/>
              <w:rPr>
                <w:b w:val="0"/>
                <w:sz w:val="20"/>
                <w:szCs w:val="20"/>
              </w:rPr>
            </w:pPr>
            <w:r>
              <w:rPr>
                <w:b w:val="0"/>
                <w:sz w:val="20"/>
                <w:szCs w:val="20"/>
              </w:rPr>
              <w:t>Posterior a la elección del método de selección de ideas, se establecen las variables a considerar para elegir la plaza en la cual se dese</w:t>
            </w:r>
            <w:r w:rsidR="00C05801">
              <w:rPr>
                <w:b w:val="0"/>
                <w:sz w:val="20"/>
                <w:szCs w:val="20"/>
              </w:rPr>
              <w:t>a</w:t>
            </w:r>
            <w:r>
              <w:rPr>
                <w:b w:val="0"/>
                <w:sz w:val="20"/>
                <w:szCs w:val="20"/>
              </w:rPr>
              <w:t xml:space="preserve"> realizar la comercialización internacional</w:t>
            </w:r>
            <w:r w:rsidR="00C05801">
              <w:rPr>
                <w:b w:val="0"/>
                <w:sz w:val="20"/>
                <w:szCs w:val="20"/>
              </w:rPr>
              <w:t xml:space="preserve"> del p</w:t>
            </w:r>
            <w:r w:rsidR="00716BC8">
              <w:rPr>
                <w:b w:val="0"/>
                <w:sz w:val="20"/>
                <w:szCs w:val="20"/>
              </w:rPr>
              <w:t>roducto y/o servicio a exportar.</w:t>
            </w:r>
          </w:p>
          <w:p w14:paraId="6551832E" w14:textId="77777777" w:rsidR="00716BC8" w:rsidRDefault="00716BC8">
            <w:pPr>
              <w:widowControl w:val="0"/>
              <w:spacing w:before="92" w:line="276" w:lineRule="auto"/>
              <w:jc w:val="both"/>
              <w:rPr>
                <w:b w:val="0"/>
                <w:sz w:val="20"/>
                <w:szCs w:val="20"/>
              </w:rPr>
            </w:pPr>
          </w:p>
          <w:p w14:paraId="0A107457" w14:textId="77777777" w:rsidR="00D33A22" w:rsidRDefault="00D65FAE">
            <w:pPr>
              <w:widowControl w:val="0"/>
              <w:spacing w:before="92" w:line="276" w:lineRule="auto"/>
              <w:jc w:val="both"/>
              <w:rPr>
                <w:b w:val="0"/>
                <w:sz w:val="20"/>
                <w:szCs w:val="20"/>
              </w:rPr>
            </w:pPr>
            <w:r>
              <w:rPr>
                <w:b w:val="0"/>
                <w:sz w:val="20"/>
                <w:szCs w:val="20"/>
              </w:rPr>
              <w:t xml:space="preserve">Para ello, es necesario estudiar el entorno del producto y la empresa en general, considerando variables políticas, geográficas, económicas, entre otras. </w:t>
            </w:r>
          </w:p>
          <w:p w14:paraId="344BD58B" w14:textId="77777777" w:rsidR="00D33A22" w:rsidRDefault="00D33A22">
            <w:pPr>
              <w:widowControl w:val="0"/>
              <w:spacing w:before="92" w:line="276" w:lineRule="auto"/>
              <w:jc w:val="both"/>
              <w:rPr>
                <w:sz w:val="20"/>
                <w:szCs w:val="20"/>
              </w:rPr>
            </w:pPr>
          </w:p>
          <w:p w14:paraId="5C4C0837" w14:textId="77777777" w:rsidR="00D33A22" w:rsidRDefault="00D65FAE">
            <w:pPr>
              <w:widowControl w:val="0"/>
              <w:spacing w:before="92" w:line="276" w:lineRule="auto"/>
              <w:ind w:left="37"/>
              <w:jc w:val="both"/>
              <w:rPr>
                <w:sz w:val="20"/>
                <w:szCs w:val="20"/>
              </w:rPr>
            </w:pPr>
            <w:r>
              <w:rPr>
                <w:sz w:val="20"/>
                <w:szCs w:val="20"/>
              </w:rPr>
              <w:t>[7]</w:t>
            </w:r>
          </w:p>
          <w:p w14:paraId="6BE41433" w14:textId="77777777" w:rsidR="00D33A22" w:rsidRDefault="00D65FAE">
            <w:pPr>
              <w:spacing w:line="276" w:lineRule="auto"/>
              <w:jc w:val="both"/>
              <w:rPr>
                <w:sz w:val="20"/>
                <w:szCs w:val="20"/>
              </w:rPr>
            </w:pPr>
            <w:r>
              <w:rPr>
                <w:sz w:val="20"/>
                <w:szCs w:val="20"/>
              </w:rPr>
              <w:t>2. ¿Qué es el entorno?</w:t>
            </w:r>
          </w:p>
          <w:p w14:paraId="27E7C9C9" w14:textId="77777777" w:rsidR="00D33A22" w:rsidRDefault="00D33A22">
            <w:pPr>
              <w:spacing w:line="276" w:lineRule="auto"/>
              <w:jc w:val="both"/>
              <w:rPr>
                <w:sz w:val="20"/>
                <w:szCs w:val="20"/>
              </w:rPr>
            </w:pPr>
          </w:p>
          <w:p w14:paraId="0234F52C" w14:textId="77777777" w:rsidR="00D33A22" w:rsidRDefault="00D65FAE">
            <w:pPr>
              <w:spacing w:line="276" w:lineRule="auto"/>
              <w:rPr>
                <w:sz w:val="20"/>
                <w:szCs w:val="20"/>
              </w:rPr>
            </w:pPr>
            <w:r>
              <w:rPr>
                <w:noProof/>
              </w:rPr>
              <w:drawing>
                <wp:inline distT="0" distB="0" distL="114300" distR="114300" wp14:anchorId="6F95258E" wp14:editId="47CEB438">
                  <wp:extent cx="1009650" cy="962025"/>
                  <wp:effectExtent l="0" t="0" r="0" b="0"/>
                  <wp:docPr id="39"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6"/>
                          <a:srcRect/>
                          <a:stretch>
                            <a:fillRect/>
                          </a:stretch>
                        </pic:blipFill>
                        <pic:spPr>
                          <a:xfrm>
                            <a:off x="0" y="0"/>
                            <a:ext cx="1009650" cy="962025"/>
                          </a:xfrm>
                          <a:prstGeom prst="rect">
                            <a:avLst/>
                          </a:prstGeom>
                          <a:ln/>
                        </pic:spPr>
                      </pic:pic>
                    </a:graphicData>
                  </a:graphic>
                </wp:inline>
              </w:drawing>
            </w:r>
          </w:p>
          <w:p w14:paraId="44AE4198" w14:textId="77777777" w:rsidR="00D33A22" w:rsidRDefault="00D65FAE">
            <w:pPr>
              <w:widowControl w:val="0"/>
              <w:spacing w:before="9" w:line="276" w:lineRule="auto"/>
              <w:jc w:val="center"/>
              <w:rPr>
                <w:sz w:val="20"/>
                <w:szCs w:val="20"/>
              </w:rPr>
            </w:pPr>
            <w:r>
              <w:rPr>
                <w:sz w:val="20"/>
                <w:szCs w:val="20"/>
              </w:rPr>
              <w:t xml:space="preserve">           </w:t>
            </w:r>
          </w:p>
          <w:p w14:paraId="6C174F4B" w14:textId="61744F23" w:rsidR="00D33A22" w:rsidRDefault="00D65FAE">
            <w:pPr>
              <w:widowControl w:val="0"/>
              <w:spacing w:before="9" w:line="276" w:lineRule="auto"/>
              <w:rPr>
                <w:b w:val="0"/>
                <w:i/>
                <w:sz w:val="20"/>
                <w:szCs w:val="20"/>
              </w:rPr>
            </w:pPr>
            <w:r>
              <w:rPr>
                <w:sz w:val="20"/>
                <w:szCs w:val="20"/>
              </w:rPr>
              <w:t xml:space="preserve"> </w:t>
            </w:r>
            <w:r w:rsidR="00C05801">
              <w:rPr>
                <w:b w:val="0"/>
                <w:i/>
                <w:sz w:val="20"/>
                <w:szCs w:val="20"/>
              </w:rPr>
              <w:t>Fuente: Autoría p</w:t>
            </w:r>
            <w:r>
              <w:rPr>
                <w:b w:val="0"/>
                <w:i/>
                <w:sz w:val="20"/>
                <w:szCs w:val="20"/>
              </w:rPr>
              <w:t>ropia</w:t>
            </w:r>
          </w:p>
          <w:p w14:paraId="5549D061" w14:textId="77777777" w:rsidR="00D33A22" w:rsidRDefault="00D33A22">
            <w:pPr>
              <w:widowControl w:val="0"/>
              <w:spacing w:before="9" w:line="276" w:lineRule="auto"/>
              <w:jc w:val="center"/>
              <w:rPr>
                <w:b w:val="0"/>
                <w:i/>
                <w:sz w:val="20"/>
                <w:szCs w:val="20"/>
              </w:rPr>
            </w:pPr>
          </w:p>
          <w:p w14:paraId="0BCBF4E1" w14:textId="77777777" w:rsidR="00D33A22" w:rsidRDefault="00D33A22">
            <w:pPr>
              <w:spacing w:line="276" w:lineRule="auto"/>
              <w:jc w:val="both"/>
              <w:rPr>
                <w:b w:val="0"/>
                <w:sz w:val="20"/>
                <w:szCs w:val="20"/>
              </w:rPr>
            </w:pPr>
          </w:p>
          <w:p w14:paraId="2A7E14D6" w14:textId="3A8D9EB6" w:rsidR="00D33A22" w:rsidRDefault="00D65FAE">
            <w:pPr>
              <w:spacing w:line="276" w:lineRule="auto"/>
              <w:jc w:val="both"/>
              <w:rPr>
                <w:b w:val="0"/>
                <w:sz w:val="20"/>
                <w:szCs w:val="20"/>
              </w:rPr>
            </w:pPr>
            <w:r>
              <w:rPr>
                <w:b w:val="0"/>
                <w:sz w:val="20"/>
                <w:szCs w:val="20"/>
              </w:rPr>
              <w:t xml:space="preserve">El entorno de </w:t>
            </w:r>
            <w:r>
              <w:rPr>
                <w:b w:val="0"/>
                <w:i/>
                <w:sz w:val="20"/>
                <w:szCs w:val="20"/>
              </w:rPr>
              <w:t xml:space="preserve">Marketing </w:t>
            </w:r>
            <w:r>
              <w:rPr>
                <w:b w:val="0"/>
                <w:sz w:val="20"/>
                <w:szCs w:val="20"/>
              </w:rPr>
              <w:t>de una organización</w:t>
            </w:r>
            <w:r w:rsidR="00C05801">
              <w:rPr>
                <w:b w:val="0"/>
                <w:sz w:val="20"/>
                <w:szCs w:val="20"/>
              </w:rPr>
              <w:t>,</w:t>
            </w:r>
            <w:r>
              <w:rPr>
                <w:b w:val="0"/>
                <w:sz w:val="20"/>
                <w:szCs w:val="20"/>
              </w:rPr>
              <w:t xml:space="preserve"> en sus relaciones de intercambio, se puede definir como el conjunto de fuerzas directas e indirectas</w:t>
            </w:r>
            <w:r w:rsidR="00C05801">
              <w:rPr>
                <w:b w:val="0"/>
                <w:sz w:val="20"/>
                <w:szCs w:val="20"/>
              </w:rPr>
              <w:t>,</w:t>
            </w:r>
            <w:r>
              <w:rPr>
                <w:b w:val="0"/>
                <w:sz w:val="20"/>
                <w:szCs w:val="20"/>
              </w:rPr>
              <w:t xml:space="preserve"> controlables e incontrolables</w:t>
            </w:r>
            <w:r w:rsidR="00C05801">
              <w:rPr>
                <w:b w:val="0"/>
                <w:sz w:val="20"/>
                <w:szCs w:val="20"/>
              </w:rPr>
              <w:t>,</w:t>
            </w:r>
            <w:r>
              <w:rPr>
                <w:b w:val="0"/>
                <w:sz w:val="20"/>
                <w:szCs w:val="20"/>
              </w:rPr>
              <w:t xml:space="preserve"> </w:t>
            </w:r>
            <w:r>
              <w:rPr>
                <w:b w:val="0"/>
                <w:sz w:val="20"/>
                <w:szCs w:val="20"/>
              </w:rPr>
              <w:lastRenderedPageBreak/>
              <w:t>que son susceptibles de ejercer influencia, desde un ámbito microeconómico y macroeconómico, en todas sus acciones, decisiones y resultados. (Esteban, T, 2014, p. 61).</w:t>
            </w:r>
          </w:p>
          <w:p w14:paraId="41F218F4" w14:textId="77777777" w:rsidR="00D33A22" w:rsidRDefault="00D33A22">
            <w:pPr>
              <w:spacing w:line="276" w:lineRule="auto"/>
              <w:jc w:val="both"/>
              <w:rPr>
                <w:b w:val="0"/>
                <w:sz w:val="20"/>
                <w:szCs w:val="20"/>
              </w:rPr>
            </w:pPr>
          </w:p>
          <w:p w14:paraId="7FB41FDB" w14:textId="77777777" w:rsidR="00D33A22" w:rsidRDefault="00D65FAE">
            <w:pPr>
              <w:widowControl w:val="0"/>
              <w:spacing w:before="92" w:line="276" w:lineRule="auto"/>
              <w:ind w:left="37"/>
              <w:jc w:val="both"/>
              <w:rPr>
                <w:sz w:val="20"/>
                <w:szCs w:val="20"/>
              </w:rPr>
            </w:pPr>
            <w:r>
              <w:rPr>
                <w:sz w:val="20"/>
                <w:szCs w:val="20"/>
              </w:rPr>
              <w:t>[8]</w:t>
            </w:r>
          </w:p>
          <w:p w14:paraId="3C36FEE2" w14:textId="77777777" w:rsidR="00D33A22" w:rsidRDefault="00D33A22">
            <w:pPr>
              <w:spacing w:line="276" w:lineRule="auto"/>
              <w:jc w:val="both"/>
              <w:rPr>
                <w:b w:val="0"/>
                <w:sz w:val="20"/>
                <w:szCs w:val="20"/>
              </w:rPr>
            </w:pPr>
          </w:p>
          <w:p w14:paraId="24DCF45A" w14:textId="77777777" w:rsidR="00D33A22" w:rsidRDefault="00D65FAE">
            <w:pPr>
              <w:spacing w:line="276" w:lineRule="auto"/>
              <w:jc w:val="both"/>
              <w:rPr>
                <w:sz w:val="20"/>
                <w:szCs w:val="20"/>
              </w:rPr>
            </w:pPr>
            <w:r>
              <w:rPr>
                <w:sz w:val="20"/>
                <w:szCs w:val="20"/>
              </w:rPr>
              <w:t>Matriz DOFA</w:t>
            </w:r>
          </w:p>
          <w:p w14:paraId="4B96E8C7" w14:textId="77777777" w:rsidR="00D33A22" w:rsidRDefault="00D33A22">
            <w:pPr>
              <w:spacing w:line="276" w:lineRule="auto"/>
              <w:jc w:val="both"/>
              <w:rPr>
                <w:sz w:val="20"/>
                <w:szCs w:val="20"/>
              </w:rPr>
            </w:pPr>
          </w:p>
          <w:p w14:paraId="776CEA17" w14:textId="77777777" w:rsidR="00D33A22" w:rsidRDefault="00D65FAE">
            <w:pPr>
              <w:spacing w:line="276" w:lineRule="auto"/>
              <w:jc w:val="both"/>
              <w:rPr>
                <w:b w:val="0"/>
                <w:sz w:val="20"/>
                <w:szCs w:val="20"/>
              </w:rPr>
            </w:pPr>
            <w:r>
              <w:rPr>
                <w:noProof/>
              </w:rPr>
              <w:drawing>
                <wp:inline distT="0" distB="0" distL="0" distR="0" wp14:anchorId="5FE49717" wp14:editId="5F8549E2">
                  <wp:extent cx="2118836" cy="1897250"/>
                  <wp:effectExtent l="0" t="0" r="0" b="0"/>
                  <wp:docPr id="38"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7"/>
                          <a:srcRect/>
                          <a:stretch>
                            <a:fillRect/>
                          </a:stretch>
                        </pic:blipFill>
                        <pic:spPr>
                          <a:xfrm>
                            <a:off x="0" y="0"/>
                            <a:ext cx="2118836" cy="1897250"/>
                          </a:xfrm>
                          <a:prstGeom prst="rect">
                            <a:avLst/>
                          </a:prstGeom>
                          <a:ln/>
                        </pic:spPr>
                      </pic:pic>
                    </a:graphicData>
                  </a:graphic>
                </wp:inline>
              </w:drawing>
            </w:r>
          </w:p>
          <w:p w14:paraId="285D5F5B" w14:textId="77777777" w:rsidR="00D33A22" w:rsidRDefault="00D33A22">
            <w:pPr>
              <w:spacing w:line="276" w:lineRule="auto"/>
              <w:jc w:val="both"/>
              <w:rPr>
                <w:b w:val="0"/>
                <w:sz w:val="20"/>
                <w:szCs w:val="20"/>
              </w:rPr>
            </w:pPr>
          </w:p>
          <w:p w14:paraId="211FE839" w14:textId="77777777" w:rsidR="00D33A22" w:rsidRDefault="00D65FAE">
            <w:pPr>
              <w:spacing w:line="276" w:lineRule="auto"/>
              <w:jc w:val="both"/>
              <w:rPr>
                <w:b w:val="0"/>
                <w:i/>
                <w:sz w:val="20"/>
                <w:szCs w:val="20"/>
              </w:rPr>
            </w:pPr>
            <w:r>
              <w:rPr>
                <w:b w:val="0"/>
                <w:i/>
                <w:sz w:val="20"/>
                <w:szCs w:val="20"/>
              </w:rPr>
              <w:t xml:space="preserve">Fuente: Autoría propia </w:t>
            </w:r>
          </w:p>
          <w:p w14:paraId="601C9518" w14:textId="77777777" w:rsidR="00D33A22" w:rsidRDefault="00D65FAE">
            <w:pPr>
              <w:spacing w:line="276" w:lineRule="auto"/>
              <w:jc w:val="both"/>
              <w:rPr>
                <w:sz w:val="20"/>
                <w:szCs w:val="20"/>
              </w:rPr>
            </w:pPr>
            <w:r>
              <w:rPr>
                <w:sz w:val="20"/>
                <w:szCs w:val="20"/>
              </w:rPr>
              <w:t xml:space="preserve"> </w:t>
            </w:r>
          </w:p>
          <w:p w14:paraId="43909103" w14:textId="539DD78D" w:rsidR="00D33A22" w:rsidRDefault="00D65FAE">
            <w:pPr>
              <w:spacing w:line="276" w:lineRule="auto"/>
              <w:jc w:val="both"/>
              <w:rPr>
                <w:b w:val="0"/>
                <w:sz w:val="20"/>
                <w:szCs w:val="20"/>
              </w:rPr>
            </w:pPr>
            <w:r>
              <w:rPr>
                <w:b w:val="0"/>
                <w:sz w:val="20"/>
                <w:szCs w:val="20"/>
              </w:rPr>
              <w:t>Es una herramienta metodológica de diagnóstico empresarial, estratégico y competitivo</w:t>
            </w:r>
            <w:r w:rsidR="00C05801">
              <w:rPr>
                <w:b w:val="0"/>
                <w:sz w:val="20"/>
                <w:szCs w:val="20"/>
              </w:rPr>
              <w:t>,</w:t>
            </w:r>
            <w:r>
              <w:rPr>
                <w:b w:val="0"/>
                <w:sz w:val="20"/>
                <w:szCs w:val="20"/>
              </w:rPr>
              <w:t xml:space="preserve"> que se emplea para identificar acciones factibles, mediante el cruce de variables</w:t>
            </w:r>
            <w:r w:rsidR="00C05801">
              <w:rPr>
                <w:b w:val="0"/>
                <w:sz w:val="20"/>
                <w:szCs w:val="20"/>
              </w:rPr>
              <w:t>,</w:t>
            </w:r>
            <w:r>
              <w:rPr>
                <w:b w:val="0"/>
                <w:sz w:val="20"/>
                <w:szCs w:val="20"/>
              </w:rPr>
              <w:t xml:space="preserve"> con el fin de formular y evaluar la estrategia.</w:t>
            </w:r>
          </w:p>
          <w:p w14:paraId="1C17EB05" w14:textId="77777777" w:rsidR="00D33A22" w:rsidRDefault="00D33A22">
            <w:pPr>
              <w:spacing w:line="276" w:lineRule="auto"/>
              <w:jc w:val="both"/>
              <w:rPr>
                <w:b w:val="0"/>
                <w:sz w:val="20"/>
                <w:szCs w:val="20"/>
              </w:rPr>
            </w:pPr>
          </w:p>
          <w:p w14:paraId="5C9FEADE" w14:textId="77777777" w:rsidR="00D33A22" w:rsidRDefault="00D65FAE">
            <w:pPr>
              <w:spacing w:line="276" w:lineRule="auto"/>
              <w:jc w:val="both"/>
              <w:rPr>
                <w:b w:val="0"/>
                <w:sz w:val="20"/>
                <w:szCs w:val="20"/>
              </w:rPr>
            </w:pPr>
            <w:r>
              <w:rPr>
                <w:b w:val="0"/>
                <w:sz w:val="20"/>
                <w:szCs w:val="20"/>
              </w:rPr>
              <w:t>El análisis debe hacerse teniendo en cuenta lo siguiente:</w:t>
            </w:r>
          </w:p>
          <w:p w14:paraId="7E022E7F" w14:textId="77777777" w:rsidR="00D33A22" w:rsidRDefault="00D33A22">
            <w:pPr>
              <w:spacing w:line="276" w:lineRule="auto"/>
              <w:jc w:val="both"/>
              <w:rPr>
                <w:sz w:val="20"/>
                <w:szCs w:val="20"/>
              </w:rPr>
            </w:pPr>
          </w:p>
          <w:p w14:paraId="34BEB4E6" w14:textId="0322771F" w:rsidR="00D33A22" w:rsidRPr="00716BC8" w:rsidRDefault="00D65FAE" w:rsidP="00716BC8">
            <w:pPr>
              <w:pStyle w:val="Prrafodelista"/>
              <w:numPr>
                <w:ilvl w:val="0"/>
                <w:numId w:val="36"/>
              </w:numPr>
              <w:ind w:left="462"/>
              <w:jc w:val="both"/>
              <w:rPr>
                <w:b w:val="0"/>
                <w:sz w:val="20"/>
                <w:szCs w:val="20"/>
              </w:rPr>
            </w:pPr>
            <w:r w:rsidRPr="00716BC8">
              <w:rPr>
                <w:b w:val="0"/>
                <w:sz w:val="20"/>
                <w:szCs w:val="20"/>
              </w:rPr>
              <w:t>Diagnóstico externo (</w:t>
            </w:r>
            <w:proofErr w:type="spellStart"/>
            <w:r w:rsidRPr="00716BC8">
              <w:rPr>
                <w:b w:val="0"/>
                <w:sz w:val="20"/>
                <w:szCs w:val="20"/>
              </w:rPr>
              <w:t>macroentorno</w:t>
            </w:r>
            <w:proofErr w:type="spellEnd"/>
            <w:r w:rsidRPr="00716BC8">
              <w:rPr>
                <w:b w:val="0"/>
                <w:sz w:val="20"/>
                <w:szCs w:val="20"/>
              </w:rPr>
              <w:t>): oportunidades y amenazas.</w:t>
            </w:r>
          </w:p>
          <w:p w14:paraId="132EB1A6" w14:textId="5C4099F5" w:rsidR="00D33A22" w:rsidRPr="00716BC8" w:rsidRDefault="00D65FAE" w:rsidP="00716BC8">
            <w:pPr>
              <w:pStyle w:val="Prrafodelista"/>
              <w:numPr>
                <w:ilvl w:val="0"/>
                <w:numId w:val="36"/>
              </w:numPr>
              <w:ind w:left="462"/>
              <w:jc w:val="both"/>
              <w:rPr>
                <w:b w:val="0"/>
                <w:sz w:val="20"/>
                <w:szCs w:val="20"/>
              </w:rPr>
            </w:pPr>
            <w:r w:rsidRPr="00716BC8">
              <w:rPr>
                <w:b w:val="0"/>
                <w:sz w:val="20"/>
                <w:szCs w:val="20"/>
              </w:rPr>
              <w:t>Diagnóstico interno (</w:t>
            </w:r>
            <w:proofErr w:type="spellStart"/>
            <w:r w:rsidRPr="00716BC8">
              <w:rPr>
                <w:b w:val="0"/>
                <w:sz w:val="20"/>
                <w:szCs w:val="20"/>
              </w:rPr>
              <w:t>microentorno</w:t>
            </w:r>
            <w:proofErr w:type="spellEnd"/>
            <w:r w:rsidRPr="00716BC8">
              <w:rPr>
                <w:b w:val="0"/>
                <w:sz w:val="20"/>
                <w:szCs w:val="20"/>
              </w:rPr>
              <w:t>): fortalezas y debilidades.</w:t>
            </w:r>
          </w:p>
          <w:p w14:paraId="0161FBD5" w14:textId="77777777" w:rsidR="00D33A22" w:rsidRDefault="00D33A22">
            <w:pPr>
              <w:spacing w:line="276" w:lineRule="auto"/>
              <w:jc w:val="both"/>
              <w:rPr>
                <w:sz w:val="20"/>
                <w:szCs w:val="20"/>
              </w:rPr>
            </w:pPr>
          </w:p>
          <w:p w14:paraId="2706DBA5" w14:textId="77777777" w:rsidR="00D33A22" w:rsidRDefault="00D65FAE">
            <w:pPr>
              <w:spacing w:line="276" w:lineRule="auto"/>
              <w:jc w:val="both"/>
              <w:rPr>
                <w:sz w:val="20"/>
                <w:szCs w:val="20"/>
              </w:rPr>
            </w:pPr>
            <w:r>
              <w:rPr>
                <w:noProof/>
              </w:rPr>
              <w:drawing>
                <wp:inline distT="0" distB="0" distL="114300" distR="114300" wp14:anchorId="17705EF6" wp14:editId="4CF7C082">
                  <wp:extent cx="2524125" cy="1571625"/>
                  <wp:effectExtent l="0" t="0" r="0" b="0"/>
                  <wp:docPr id="41"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8"/>
                          <a:srcRect/>
                          <a:stretch>
                            <a:fillRect/>
                          </a:stretch>
                        </pic:blipFill>
                        <pic:spPr>
                          <a:xfrm>
                            <a:off x="0" y="0"/>
                            <a:ext cx="2524125" cy="1571625"/>
                          </a:xfrm>
                          <a:prstGeom prst="rect">
                            <a:avLst/>
                          </a:prstGeom>
                          <a:ln/>
                        </pic:spPr>
                      </pic:pic>
                    </a:graphicData>
                  </a:graphic>
                </wp:inline>
              </w:drawing>
            </w:r>
          </w:p>
          <w:p w14:paraId="4D25046F" w14:textId="77777777" w:rsidR="00D33A22" w:rsidRDefault="00D33A22">
            <w:pPr>
              <w:spacing w:line="276" w:lineRule="auto"/>
              <w:jc w:val="both"/>
              <w:rPr>
                <w:sz w:val="20"/>
                <w:szCs w:val="20"/>
              </w:rPr>
            </w:pPr>
          </w:p>
          <w:p w14:paraId="20280435" w14:textId="77777777" w:rsidR="00D33A22" w:rsidRDefault="00D65FAE">
            <w:pPr>
              <w:spacing w:line="276" w:lineRule="auto"/>
              <w:jc w:val="both"/>
              <w:rPr>
                <w:b w:val="0"/>
                <w:i/>
                <w:sz w:val="20"/>
                <w:szCs w:val="20"/>
              </w:rPr>
            </w:pPr>
            <w:r>
              <w:rPr>
                <w:b w:val="0"/>
                <w:i/>
                <w:sz w:val="20"/>
                <w:szCs w:val="20"/>
              </w:rPr>
              <w:t xml:space="preserve">Fuente: Autoría propia </w:t>
            </w:r>
          </w:p>
          <w:p w14:paraId="3A363A60" w14:textId="77777777" w:rsidR="00D33A22" w:rsidRDefault="00D33A22">
            <w:pPr>
              <w:spacing w:line="276" w:lineRule="auto"/>
              <w:jc w:val="both"/>
              <w:rPr>
                <w:b w:val="0"/>
                <w:i/>
                <w:sz w:val="20"/>
                <w:szCs w:val="20"/>
              </w:rPr>
            </w:pPr>
          </w:p>
          <w:p w14:paraId="4D6A358A" w14:textId="77777777" w:rsidR="00D33A22" w:rsidRDefault="00D33A22">
            <w:pPr>
              <w:spacing w:line="276" w:lineRule="auto"/>
              <w:jc w:val="both"/>
              <w:rPr>
                <w:b w:val="0"/>
                <w:i/>
                <w:sz w:val="20"/>
                <w:szCs w:val="20"/>
              </w:rPr>
            </w:pPr>
          </w:p>
          <w:p w14:paraId="411266FD" w14:textId="77777777" w:rsidR="00D33A22" w:rsidRDefault="00D65FAE">
            <w:pPr>
              <w:widowControl w:val="0"/>
              <w:spacing w:before="92" w:line="276" w:lineRule="auto"/>
              <w:ind w:left="37"/>
              <w:jc w:val="both"/>
              <w:rPr>
                <w:sz w:val="20"/>
                <w:szCs w:val="20"/>
              </w:rPr>
            </w:pPr>
            <w:r>
              <w:rPr>
                <w:sz w:val="20"/>
                <w:szCs w:val="20"/>
              </w:rPr>
              <w:lastRenderedPageBreak/>
              <w:t>[9]</w:t>
            </w:r>
          </w:p>
          <w:p w14:paraId="7A05D1BF" w14:textId="77777777" w:rsidR="00D33A22" w:rsidRDefault="00D33A22">
            <w:pPr>
              <w:spacing w:line="276" w:lineRule="auto"/>
              <w:jc w:val="both"/>
              <w:rPr>
                <w:b w:val="0"/>
                <w:i/>
                <w:sz w:val="20"/>
                <w:szCs w:val="20"/>
              </w:rPr>
            </w:pPr>
          </w:p>
          <w:p w14:paraId="4C4C846C" w14:textId="77777777" w:rsidR="00D33A22" w:rsidRDefault="00D65FAE">
            <w:pPr>
              <w:spacing w:line="276" w:lineRule="auto"/>
              <w:jc w:val="both"/>
              <w:rPr>
                <w:sz w:val="20"/>
                <w:szCs w:val="20"/>
              </w:rPr>
            </w:pPr>
            <w:r>
              <w:rPr>
                <w:sz w:val="20"/>
                <w:szCs w:val="20"/>
              </w:rPr>
              <w:t xml:space="preserve">2.1 </w:t>
            </w:r>
            <w:proofErr w:type="spellStart"/>
            <w:r>
              <w:rPr>
                <w:sz w:val="20"/>
                <w:szCs w:val="20"/>
              </w:rPr>
              <w:t>Macroentorno</w:t>
            </w:r>
            <w:proofErr w:type="spellEnd"/>
          </w:p>
          <w:p w14:paraId="2E80FCC6" w14:textId="77777777" w:rsidR="00D33A22" w:rsidRDefault="00D33A22">
            <w:pPr>
              <w:spacing w:line="276" w:lineRule="auto"/>
              <w:jc w:val="both"/>
              <w:rPr>
                <w:sz w:val="20"/>
                <w:szCs w:val="20"/>
              </w:rPr>
            </w:pPr>
          </w:p>
          <w:p w14:paraId="3033BE1C" w14:textId="77777777" w:rsidR="00716BC8" w:rsidRDefault="00D65FAE">
            <w:pPr>
              <w:spacing w:line="276" w:lineRule="auto"/>
              <w:jc w:val="both"/>
              <w:rPr>
                <w:b w:val="0"/>
                <w:sz w:val="20"/>
                <w:szCs w:val="20"/>
              </w:rPr>
            </w:pPr>
            <w:r>
              <w:rPr>
                <w:b w:val="0"/>
                <w:sz w:val="20"/>
                <w:szCs w:val="20"/>
              </w:rPr>
              <w:t>Es un escenario no controlable</w:t>
            </w:r>
            <w:r w:rsidR="00A665C5">
              <w:rPr>
                <w:b w:val="0"/>
                <w:sz w:val="20"/>
                <w:szCs w:val="20"/>
              </w:rPr>
              <w:t>,</w:t>
            </w:r>
            <w:r>
              <w:rPr>
                <w:b w:val="0"/>
                <w:sz w:val="20"/>
                <w:szCs w:val="20"/>
              </w:rPr>
              <w:t xml:space="preserve"> donde suceden todos los fenómenos que afectan las empresas</w:t>
            </w:r>
            <w:r>
              <w:rPr>
                <w:sz w:val="20"/>
                <w:szCs w:val="20"/>
              </w:rPr>
              <w:t xml:space="preserve"> </w:t>
            </w:r>
            <w:r w:rsidR="00A665C5">
              <w:rPr>
                <w:b w:val="0"/>
                <w:sz w:val="20"/>
                <w:szCs w:val="20"/>
              </w:rPr>
              <w:t>de forma externa.</w:t>
            </w:r>
            <w:r>
              <w:rPr>
                <w:b w:val="0"/>
                <w:sz w:val="20"/>
                <w:szCs w:val="20"/>
              </w:rPr>
              <w:t xml:space="preserve"> </w:t>
            </w:r>
          </w:p>
          <w:p w14:paraId="44B65CBB" w14:textId="77777777" w:rsidR="00716BC8" w:rsidRDefault="00716BC8">
            <w:pPr>
              <w:spacing w:line="276" w:lineRule="auto"/>
              <w:jc w:val="both"/>
              <w:rPr>
                <w:b w:val="0"/>
                <w:sz w:val="20"/>
                <w:szCs w:val="20"/>
              </w:rPr>
            </w:pPr>
          </w:p>
          <w:p w14:paraId="256E1418" w14:textId="4C1109EB" w:rsidR="00D33A22" w:rsidRDefault="00A665C5">
            <w:pPr>
              <w:spacing w:line="276" w:lineRule="auto"/>
              <w:jc w:val="both"/>
              <w:rPr>
                <w:b w:val="0"/>
                <w:sz w:val="20"/>
                <w:szCs w:val="20"/>
              </w:rPr>
            </w:pPr>
            <w:r>
              <w:rPr>
                <w:b w:val="0"/>
                <w:sz w:val="20"/>
                <w:szCs w:val="20"/>
              </w:rPr>
              <w:t>A</w:t>
            </w:r>
            <w:r w:rsidR="00D65FAE">
              <w:rPr>
                <w:b w:val="0"/>
                <w:sz w:val="20"/>
                <w:szCs w:val="20"/>
              </w:rPr>
              <w:t>nali</w:t>
            </w:r>
            <w:r w:rsidR="00716BC8">
              <w:rPr>
                <w:b w:val="0"/>
                <w:sz w:val="20"/>
                <w:szCs w:val="20"/>
              </w:rPr>
              <w:t>c</w:t>
            </w:r>
            <w:r w:rsidR="00D65FAE">
              <w:rPr>
                <w:b w:val="0"/>
                <w:sz w:val="20"/>
                <w:szCs w:val="20"/>
              </w:rPr>
              <w:t>emos cada uno de ellos:</w:t>
            </w:r>
          </w:p>
          <w:p w14:paraId="0B05A03C" w14:textId="77777777" w:rsidR="00D33A22" w:rsidRDefault="00D33A22">
            <w:pPr>
              <w:spacing w:line="276" w:lineRule="auto"/>
              <w:jc w:val="both"/>
              <w:rPr>
                <w:sz w:val="20"/>
                <w:szCs w:val="20"/>
              </w:rPr>
            </w:pPr>
          </w:p>
          <w:p w14:paraId="71E0C428" w14:textId="412672BE" w:rsidR="00D33A22" w:rsidRDefault="00A665C5">
            <w:pPr>
              <w:widowControl w:val="0"/>
              <w:spacing w:before="92" w:line="276" w:lineRule="auto"/>
              <w:ind w:left="37"/>
              <w:jc w:val="both"/>
              <w:rPr>
                <w:sz w:val="20"/>
                <w:szCs w:val="20"/>
              </w:rPr>
            </w:pPr>
            <w:r>
              <w:rPr>
                <w:sz w:val="20"/>
                <w:szCs w:val="20"/>
              </w:rPr>
              <w:t>[9.1] Entorno e</w:t>
            </w:r>
            <w:r w:rsidR="00D65FAE">
              <w:rPr>
                <w:sz w:val="20"/>
                <w:szCs w:val="20"/>
              </w:rPr>
              <w:t>conómico</w:t>
            </w:r>
          </w:p>
          <w:p w14:paraId="56D232BC" w14:textId="77777777" w:rsidR="00D33A22" w:rsidRDefault="00D33A22">
            <w:pPr>
              <w:spacing w:before="14" w:line="276" w:lineRule="auto"/>
              <w:ind w:right="18"/>
              <w:rPr>
                <w:b w:val="0"/>
                <w:sz w:val="20"/>
                <w:szCs w:val="20"/>
              </w:rPr>
            </w:pPr>
          </w:p>
          <w:p w14:paraId="58F1280B" w14:textId="74627E45" w:rsidR="00D33A22" w:rsidRDefault="00A665C5" w:rsidP="00A665C5">
            <w:pPr>
              <w:spacing w:before="14" w:line="276" w:lineRule="auto"/>
              <w:ind w:right="18"/>
              <w:jc w:val="both"/>
              <w:rPr>
                <w:b w:val="0"/>
                <w:sz w:val="20"/>
                <w:szCs w:val="20"/>
              </w:rPr>
            </w:pPr>
            <w:r>
              <w:rPr>
                <w:b w:val="0"/>
                <w:sz w:val="20"/>
                <w:szCs w:val="20"/>
              </w:rPr>
              <w:t>Los a</w:t>
            </w:r>
            <w:r w:rsidR="00D65FAE">
              <w:rPr>
                <w:b w:val="0"/>
                <w:sz w:val="20"/>
                <w:szCs w:val="20"/>
              </w:rPr>
              <w:t>spectos que influyen en el poder adquisitivo y consumo de los usuarios son:</w:t>
            </w:r>
          </w:p>
          <w:p w14:paraId="369A0E5B" w14:textId="77777777" w:rsidR="00D33A22" w:rsidRDefault="00D33A22">
            <w:pPr>
              <w:spacing w:before="9" w:line="276" w:lineRule="auto"/>
              <w:rPr>
                <w:b w:val="0"/>
                <w:sz w:val="20"/>
                <w:szCs w:val="20"/>
              </w:rPr>
            </w:pPr>
          </w:p>
          <w:p w14:paraId="4F258329" w14:textId="77777777" w:rsidR="00D33A22" w:rsidRDefault="00D65FAE">
            <w:pPr>
              <w:widowControl w:val="0"/>
              <w:numPr>
                <w:ilvl w:val="0"/>
                <w:numId w:val="14"/>
              </w:numPr>
              <w:pBdr>
                <w:top w:val="nil"/>
                <w:left w:val="nil"/>
                <w:bottom w:val="nil"/>
                <w:right w:val="nil"/>
                <w:between w:val="nil"/>
              </w:pBdr>
              <w:tabs>
                <w:tab w:val="left" w:pos="180"/>
              </w:tabs>
              <w:spacing w:line="276" w:lineRule="auto"/>
              <w:rPr>
                <w:b w:val="0"/>
                <w:color w:val="000000"/>
                <w:sz w:val="20"/>
                <w:szCs w:val="20"/>
              </w:rPr>
            </w:pPr>
            <w:r>
              <w:rPr>
                <w:b w:val="0"/>
                <w:color w:val="000000"/>
                <w:sz w:val="20"/>
                <w:szCs w:val="20"/>
              </w:rPr>
              <w:t>Naturaleza del sistema económico.</w:t>
            </w:r>
          </w:p>
          <w:p w14:paraId="6D25AE62" w14:textId="77777777" w:rsidR="00D33A22" w:rsidRDefault="00D65FAE">
            <w:pPr>
              <w:widowControl w:val="0"/>
              <w:numPr>
                <w:ilvl w:val="0"/>
                <w:numId w:val="14"/>
              </w:numPr>
              <w:pBdr>
                <w:top w:val="nil"/>
                <w:left w:val="nil"/>
                <w:bottom w:val="nil"/>
                <w:right w:val="nil"/>
                <w:between w:val="nil"/>
              </w:pBdr>
              <w:tabs>
                <w:tab w:val="left" w:pos="180"/>
              </w:tabs>
              <w:spacing w:line="276" w:lineRule="auto"/>
              <w:rPr>
                <w:b w:val="0"/>
                <w:color w:val="000000"/>
                <w:sz w:val="20"/>
                <w:szCs w:val="20"/>
              </w:rPr>
            </w:pPr>
            <w:r>
              <w:rPr>
                <w:b w:val="0"/>
                <w:color w:val="000000"/>
                <w:sz w:val="20"/>
                <w:szCs w:val="20"/>
              </w:rPr>
              <w:t>Estado general de la economía.</w:t>
            </w:r>
          </w:p>
          <w:p w14:paraId="599FD46B" w14:textId="77777777" w:rsidR="00D33A22" w:rsidRDefault="00D65FAE">
            <w:pPr>
              <w:widowControl w:val="0"/>
              <w:numPr>
                <w:ilvl w:val="0"/>
                <w:numId w:val="14"/>
              </w:numPr>
              <w:pBdr>
                <w:top w:val="nil"/>
                <w:left w:val="nil"/>
                <w:bottom w:val="nil"/>
                <w:right w:val="nil"/>
                <w:between w:val="nil"/>
              </w:pBdr>
              <w:tabs>
                <w:tab w:val="left" w:pos="180"/>
              </w:tabs>
              <w:spacing w:line="276" w:lineRule="auto"/>
              <w:rPr>
                <w:b w:val="0"/>
                <w:color w:val="000000"/>
                <w:sz w:val="20"/>
                <w:szCs w:val="20"/>
              </w:rPr>
            </w:pPr>
            <w:r>
              <w:rPr>
                <w:b w:val="0"/>
                <w:color w:val="000000"/>
                <w:sz w:val="20"/>
                <w:szCs w:val="20"/>
              </w:rPr>
              <w:t>Población.</w:t>
            </w:r>
          </w:p>
          <w:p w14:paraId="63A4FF96" w14:textId="77777777" w:rsidR="00D33A22" w:rsidRDefault="00D65FAE">
            <w:pPr>
              <w:widowControl w:val="0"/>
              <w:numPr>
                <w:ilvl w:val="0"/>
                <w:numId w:val="14"/>
              </w:numPr>
              <w:pBdr>
                <w:top w:val="nil"/>
                <w:left w:val="nil"/>
                <w:bottom w:val="nil"/>
                <w:right w:val="nil"/>
                <w:between w:val="nil"/>
              </w:pBdr>
              <w:tabs>
                <w:tab w:val="left" w:pos="180"/>
              </w:tabs>
              <w:spacing w:line="276" w:lineRule="auto"/>
              <w:rPr>
                <w:b w:val="0"/>
                <w:color w:val="000000"/>
                <w:sz w:val="20"/>
                <w:szCs w:val="20"/>
              </w:rPr>
            </w:pPr>
            <w:r>
              <w:rPr>
                <w:b w:val="0"/>
                <w:color w:val="000000"/>
                <w:sz w:val="20"/>
                <w:szCs w:val="20"/>
              </w:rPr>
              <w:t>Producto Interno Bruto (PIB).</w:t>
            </w:r>
          </w:p>
          <w:p w14:paraId="4BEDFADA" w14:textId="77777777" w:rsidR="00D33A22" w:rsidRDefault="00D65FAE">
            <w:pPr>
              <w:widowControl w:val="0"/>
              <w:numPr>
                <w:ilvl w:val="0"/>
                <w:numId w:val="14"/>
              </w:numPr>
              <w:pBdr>
                <w:top w:val="nil"/>
                <w:left w:val="nil"/>
                <w:bottom w:val="nil"/>
                <w:right w:val="nil"/>
                <w:between w:val="nil"/>
              </w:pBdr>
              <w:tabs>
                <w:tab w:val="left" w:pos="180"/>
              </w:tabs>
              <w:spacing w:line="276" w:lineRule="auto"/>
              <w:rPr>
                <w:b w:val="0"/>
                <w:color w:val="000000"/>
                <w:sz w:val="20"/>
                <w:szCs w:val="20"/>
              </w:rPr>
            </w:pPr>
            <w:r>
              <w:rPr>
                <w:b w:val="0"/>
                <w:color w:val="000000"/>
                <w:sz w:val="20"/>
                <w:szCs w:val="20"/>
              </w:rPr>
              <w:t>Renta per cápita.</w:t>
            </w:r>
          </w:p>
          <w:p w14:paraId="03BD637A" w14:textId="77777777" w:rsidR="00D33A22" w:rsidRDefault="00D65FAE">
            <w:pPr>
              <w:widowControl w:val="0"/>
              <w:numPr>
                <w:ilvl w:val="0"/>
                <w:numId w:val="14"/>
              </w:numPr>
              <w:pBdr>
                <w:top w:val="nil"/>
                <w:left w:val="nil"/>
                <w:bottom w:val="nil"/>
                <w:right w:val="nil"/>
                <w:between w:val="nil"/>
              </w:pBdr>
              <w:tabs>
                <w:tab w:val="left" w:pos="180"/>
              </w:tabs>
              <w:spacing w:line="276" w:lineRule="auto"/>
              <w:rPr>
                <w:b w:val="0"/>
                <w:color w:val="000000"/>
                <w:sz w:val="20"/>
                <w:szCs w:val="20"/>
              </w:rPr>
            </w:pPr>
            <w:r>
              <w:rPr>
                <w:b w:val="0"/>
                <w:color w:val="000000"/>
                <w:sz w:val="20"/>
                <w:szCs w:val="20"/>
              </w:rPr>
              <w:t>Infraestructura social.</w:t>
            </w:r>
          </w:p>
          <w:p w14:paraId="139DF07A" w14:textId="77777777" w:rsidR="00D33A22" w:rsidRDefault="00D65FAE">
            <w:pPr>
              <w:widowControl w:val="0"/>
              <w:numPr>
                <w:ilvl w:val="0"/>
                <w:numId w:val="14"/>
              </w:numPr>
              <w:pBdr>
                <w:top w:val="nil"/>
                <w:left w:val="nil"/>
                <w:bottom w:val="nil"/>
                <w:right w:val="nil"/>
                <w:between w:val="nil"/>
              </w:pBdr>
              <w:tabs>
                <w:tab w:val="left" w:pos="180"/>
              </w:tabs>
              <w:spacing w:line="276" w:lineRule="auto"/>
              <w:rPr>
                <w:b w:val="0"/>
                <w:color w:val="000000"/>
                <w:sz w:val="20"/>
                <w:szCs w:val="20"/>
              </w:rPr>
            </w:pPr>
            <w:r>
              <w:rPr>
                <w:b w:val="0"/>
                <w:color w:val="000000"/>
                <w:sz w:val="20"/>
                <w:szCs w:val="20"/>
              </w:rPr>
              <w:t>Recursos naturales.</w:t>
            </w:r>
          </w:p>
          <w:p w14:paraId="2D1F31CB" w14:textId="77777777" w:rsidR="00D33A22" w:rsidRDefault="00D65FAE">
            <w:pPr>
              <w:widowControl w:val="0"/>
              <w:numPr>
                <w:ilvl w:val="0"/>
                <w:numId w:val="14"/>
              </w:numPr>
              <w:pBdr>
                <w:top w:val="nil"/>
                <w:left w:val="nil"/>
                <w:bottom w:val="nil"/>
                <w:right w:val="nil"/>
                <w:between w:val="nil"/>
              </w:pBdr>
              <w:tabs>
                <w:tab w:val="left" w:pos="180"/>
              </w:tabs>
              <w:spacing w:line="276" w:lineRule="auto"/>
              <w:rPr>
                <w:b w:val="0"/>
                <w:color w:val="000000"/>
                <w:sz w:val="20"/>
                <w:szCs w:val="20"/>
              </w:rPr>
            </w:pPr>
            <w:r>
              <w:rPr>
                <w:b w:val="0"/>
                <w:color w:val="000000"/>
                <w:sz w:val="20"/>
                <w:szCs w:val="20"/>
              </w:rPr>
              <w:t>Tasa de inflación.</w:t>
            </w:r>
          </w:p>
          <w:p w14:paraId="20C5F870" w14:textId="77777777" w:rsidR="00D33A22" w:rsidRDefault="00D65FAE">
            <w:pPr>
              <w:widowControl w:val="0"/>
              <w:numPr>
                <w:ilvl w:val="0"/>
                <w:numId w:val="14"/>
              </w:numPr>
              <w:pBdr>
                <w:top w:val="nil"/>
                <w:left w:val="nil"/>
                <w:bottom w:val="nil"/>
                <w:right w:val="nil"/>
                <w:between w:val="nil"/>
              </w:pBdr>
              <w:tabs>
                <w:tab w:val="left" w:pos="180"/>
              </w:tabs>
              <w:spacing w:line="276" w:lineRule="auto"/>
              <w:rPr>
                <w:b w:val="0"/>
                <w:color w:val="000000"/>
                <w:sz w:val="20"/>
                <w:szCs w:val="20"/>
              </w:rPr>
            </w:pPr>
            <w:r>
              <w:rPr>
                <w:b w:val="0"/>
                <w:color w:val="000000"/>
                <w:sz w:val="20"/>
                <w:szCs w:val="20"/>
              </w:rPr>
              <w:t>Índice de desempeño.</w:t>
            </w:r>
          </w:p>
          <w:p w14:paraId="65D8A34C" w14:textId="77777777" w:rsidR="00D33A22" w:rsidRDefault="00D65FAE">
            <w:pPr>
              <w:widowControl w:val="0"/>
              <w:numPr>
                <w:ilvl w:val="0"/>
                <w:numId w:val="14"/>
              </w:numPr>
              <w:pBdr>
                <w:top w:val="nil"/>
                <w:left w:val="nil"/>
                <w:bottom w:val="nil"/>
                <w:right w:val="nil"/>
                <w:between w:val="nil"/>
              </w:pBdr>
              <w:tabs>
                <w:tab w:val="left" w:pos="180"/>
              </w:tabs>
              <w:spacing w:line="276" w:lineRule="auto"/>
              <w:rPr>
                <w:b w:val="0"/>
                <w:color w:val="000000"/>
                <w:sz w:val="20"/>
                <w:szCs w:val="20"/>
              </w:rPr>
            </w:pPr>
            <w:r>
              <w:rPr>
                <w:b w:val="0"/>
                <w:color w:val="000000"/>
                <w:sz w:val="20"/>
                <w:szCs w:val="20"/>
              </w:rPr>
              <w:t>Estabilidad monetaria.</w:t>
            </w:r>
          </w:p>
          <w:p w14:paraId="42FD86CE" w14:textId="77777777" w:rsidR="00D33A22" w:rsidRDefault="00D65FAE">
            <w:pPr>
              <w:widowControl w:val="0"/>
              <w:numPr>
                <w:ilvl w:val="0"/>
                <w:numId w:val="14"/>
              </w:numPr>
              <w:pBdr>
                <w:top w:val="nil"/>
                <w:left w:val="nil"/>
                <w:bottom w:val="nil"/>
                <w:right w:val="nil"/>
                <w:between w:val="nil"/>
              </w:pBdr>
              <w:tabs>
                <w:tab w:val="left" w:pos="180"/>
              </w:tabs>
              <w:spacing w:line="276" w:lineRule="auto"/>
              <w:rPr>
                <w:b w:val="0"/>
                <w:color w:val="000000"/>
                <w:sz w:val="20"/>
                <w:szCs w:val="20"/>
              </w:rPr>
            </w:pPr>
            <w:r>
              <w:rPr>
                <w:b w:val="0"/>
                <w:color w:val="000000"/>
                <w:sz w:val="20"/>
                <w:szCs w:val="20"/>
              </w:rPr>
              <w:t>Tipo de cambio monetario.</w:t>
            </w:r>
          </w:p>
          <w:p w14:paraId="132971C4" w14:textId="77777777" w:rsidR="00D33A22" w:rsidRDefault="00D65FAE">
            <w:pPr>
              <w:widowControl w:val="0"/>
              <w:numPr>
                <w:ilvl w:val="0"/>
                <w:numId w:val="14"/>
              </w:numPr>
              <w:pBdr>
                <w:top w:val="nil"/>
                <w:left w:val="nil"/>
                <w:bottom w:val="nil"/>
                <w:right w:val="nil"/>
                <w:between w:val="nil"/>
              </w:pBdr>
              <w:tabs>
                <w:tab w:val="left" w:pos="180"/>
              </w:tabs>
              <w:spacing w:line="276" w:lineRule="auto"/>
              <w:rPr>
                <w:b w:val="0"/>
                <w:color w:val="000000"/>
                <w:sz w:val="20"/>
                <w:szCs w:val="20"/>
              </w:rPr>
            </w:pPr>
            <w:r>
              <w:rPr>
                <w:b w:val="0"/>
                <w:color w:val="000000"/>
                <w:sz w:val="20"/>
                <w:szCs w:val="20"/>
              </w:rPr>
              <w:t>Disponibilidad de capital.</w:t>
            </w:r>
          </w:p>
          <w:p w14:paraId="37FE3961" w14:textId="77777777" w:rsidR="00D33A22" w:rsidRDefault="00D65FAE">
            <w:pPr>
              <w:widowControl w:val="0"/>
              <w:numPr>
                <w:ilvl w:val="0"/>
                <w:numId w:val="14"/>
              </w:numPr>
              <w:pBdr>
                <w:top w:val="nil"/>
                <w:left w:val="nil"/>
                <w:bottom w:val="nil"/>
                <w:right w:val="nil"/>
                <w:between w:val="nil"/>
              </w:pBdr>
              <w:tabs>
                <w:tab w:val="left" w:pos="180"/>
              </w:tabs>
              <w:spacing w:line="276" w:lineRule="auto"/>
              <w:rPr>
                <w:b w:val="0"/>
                <w:color w:val="000000"/>
                <w:sz w:val="20"/>
                <w:szCs w:val="20"/>
              </w:rPr>
            </w:pPr>
            <w:r>
              <w:rPr>
                <w:b w:val="0"/>
                <w:color w:val="000000"/>
                <w:sz w:val="20"/>
                <w:szCs w:val="20"/>
              </w:rPr>
              <w:t>Tasa de interés.</w:t>
            </w:r>
          </w:p>
          <w:p w14:paraId="2EEC1B86" w14:textId="77777777" w:rsidR="00D33A22" w:rsidRDefault="00D33A22">
            <w:pPr>
              <w:widowControl w:val="0"/>
              <w:tabs>
                <w:tab w:val="left" w:pos="180"/>
              </w:tabs>
              <w:spacing w:before="14" w:line="276" w:lineRule="auto"/>
              <w:rPr>
                <w:b w:val="0"/>
                <w:sz w:val="20"/>
                <w:szCs w:val="20"/>
              </w:rPr>
            </w:pPr>
          </w:p>
          <w:p w14:paraId="268D3F8D" w14:textId="77777777" w:rsidR="00D33A22" w:rsidRDefault="00D65FAE">
            <w:pPr>
              <w:spacing w:line="276" w:lineRule="auto"/>
              <w:rPr>
                <w:sz w:val="20"/>
                <w:szCs w:val="20"/>
              </w:rPr>
            </w:pPr>
            <w:r>
              <w:rPr>
                <w:sz w:val="20"/>
                <w:szCs w:val="20"/>
              </w:rPr>
              <w:t xml:space="preserve"> [9.2] Entorno legal</w:t>
            </w:r>
          </w:p>
          <w:p w14:paraId="13CBBD52" w14:textId="77777777" w:rsidR="00D33A22" w:rsidRDefault="00D33A22">
            <w:pPr>
              <w:spacing w:before="14" w:line="276" w:lineRule="auto"/>
              <w:rPr>
                <w:b w:val="0"/>
                <w:sz w:val="20"/>
                <w:szCs w:val="20"/>
              </w:rPr>
            </w:pPr>
          </w:p>
          <w:p w14:paraId="0A2AB601" w14:textId="77777777" w:rsidR="00D33A22" w:rsidRDefault="00D65FAE" w:rsidP="00A665C5">
            <w:pPr>
              <w:spacing w:before="14" w:line="276" w:lineRule="auto"/>
              <w:jc w:val="both"/>
              <w:rPr>
                <w:b w:val="0"/>
                <w:sz w:val="20"/>
                <w:szCs w:val="20"/>
              </w:rPr>
            </w:pPr>
            <w:r>
              <w:rPr>
                <w:b w:val="0"/>
                <w:sz w:val="20"/>
                <w:szCs w:val="20"/>
              </w:rPr>
              <w:t>Aspectos relacionados con las regulaciones y leyes que influyen en el ejercicio de las organizaciones:</w:t>
            </w:r>
          </w:p>
          <w:p w14:paraId="2394F538" w14:textId="77777777" w:rsidR="00D33A22" w:rsidRDefault="00D33A22">
            <w:pPr>
              <w:spacing w:before="14" w:line="276" w:lineRule="auto"/>
              <w:rPr>
                <w:b w:val="0"/>
                <w:sz w:val="20"/>
                <w:szCs w:val="20"/>
              </w:rPr>
            </w:pPr>
          </w:p>
          <w:p w14:paraId="2490294E" w14:textId="77777777" w:rsidR="00D33A22" w:rsidRDefault="00D65FAE">
            <w:pPr>
              <w:widowControl w:val="0"/>
              <w:numPr>
                <w:ilvl w:val="0"/>
                <w:numId w:val="17"/>
              </w:numPr>
              <w:pBdr>
                <w:top w:val="nil"/>
                <w:left w:val="nil"/>
                <w:bottom w:val="nil"/>
                <w:right w:val="nil"/>
                <w:between w:val="nil"/>
              </w:pBdr>
              <w:tabs>
                <w:tab w:val="left" w:pos="180"/>
              </w:tabs>
              <w:spacing w:line="276" w:lineRule="auto"/>
              <w:rPr>
                <w:b w:val="0"/>
                <w:color w:val="000000"/>
                <w:sz w:val="20"/>
                <w:szCs w:val="20"/>
              </w:rPr>
            </w:pPr>
            <w:r>
              <w:rPr>
                <w:b w:val="0"/>
                <w:color w:val="000000"/>
                <w:sz w:val="20"/>
                <w:szCs w:val="20"/>
              </w:rPr>
              <w:t>Legislación comercial.</w:t>
            </w:r>
          </w:p>
          <w:p w14:paraId="498D6582" w14:textId="77777777" w:rsidR="00D33A22" w:rsidRDefault="00D65FAE">
            <w:pPr>
              <w:widowControl w:val="0"/>
              <w:numPr>
                <w:ilvl w:val="0"/>
                <w:numId w:val="17"/>
              </w:numPr>
              <w:pBdr>
                <w:top w:val="nil"/>
                <w:left w:val="nil"/>
                <w:bottom w:val="nil"/>
                <w:right w:val="nil"/>
                <w:between w:val="nil"/>
              </w:pBdr>
              <w:tabs>
                <w:tab w:val="left" w:pos="180"/>
              </w:tabs>
              <w:spacing w:line="276" w:lineRule="auto"/>
              <w:rPr>
                <w:b w:val="0"/>
                <w:color w:val="000000"/>
                <w:sz w:val="20"/>
                <w:szCs w:val="20"/>
              </w:rPr>
            </w:pPr>
            <w:r>
              <w:rPr>
                <w:b w:val="0"/>
                <w:color w:val="000000"/>
                <w:sz w:val="20"/>
                <w:szCs w:val="20"/>
              </w:rPr>
              <w:t>Legislación tributaria.</w:t>
            </w:r>
          </w:p>
          <w:p w14:paraId="507C13B4" w14:textId="77777777" w:rsidR="00D33A22" w:rsidRDefault="00D65FAE">
            <w:pPr>
              <w:widowControl w:val="0"/>
              <w:numPr>
                <w:ilvl w:val="0"/>
                <w:numId w:val="17"/>
              </w:numPr>
              <w:pBdr>
                <w:top w:val="nil"/>
                <w:left w:val="nil"/>
                <w:bottom w:val="nil"/>
                <w:right w:val="nil"/>
                <w:between w:val="nil"/>
              </w:pBdr>
              <w:tabs>
                <w:tab w:val="left" w:pos="180"/>
              </w:tabs>
              <w:spacing w:line="276" w:lineRule="auto"/>
              <w:rPr>
                <w:b w:val="0"/>
                <w:color w:val="000000"/>
                <w:sz w:val="20"/>
                <w:szCs w:val="20"/>
              </w:rPr>
            </w:pPr>
            <w:r>
              <w:rPr>
                <w:b w:val="0"/>
                <w:color w:val="000000"/>
                <w:sz w:val="20"/>
                <w:szCs w:val="20"/>
              </w:rPr>
              <w:t>Sistema de impuestos y tasas.</w:t>
            </w:r>
          </w:p>
          <w:p w14:paraId="430CB44F" w14:textId="77777777" w:rsidR="00D33A22" w:rsidRDefault="00D65FAE">
            <w:pPr>
              <w:widowControl w:val="0"/>
              <w:numPr>
                <w:ilvl w:val="0"/>
                <w:numId w:val="17"/>
              </w:numPr>
              <w:pBdr>
                <w:top w:val="nil"/>
                <w:left w:val="nil"/>
                <w:bottom w:val="nil"/>
                <w:right w:val="nil"/>
                <w:between w:val="nil"/>
              </w:pBdr>
              <w:tabs>
                <w:tab w:val="left" w:pos="180"/>
              </w:tabs>
              <w:spacing w:line="276" w:lineRule="auto"/>
              <w:rPr>
                <w:b w:val="0"/>
                <w:color w:val="000000"/>
                <w:sz w:val="20"/>
                <w:szCs w:val="20"/>
              </w:rPr>
            </w:pPr>
            <w:r>
              <w:rPr>
                <w:b w:val="0"/>
                <w:color w:val="000000"/>
                <w:sz w:val="20"/>
                <w:szCs w:val="20"/>
              </w:rPr>
              <w:t>Eficacia del sistema legal.</w:t>
            </w:r>
          </w:p>
          <w:p w14:paraId="596E2552" w14:textId="77777777" w:rsidR="00D33A22" w:rsidRDefault="00D33A22">
            <w:pPr>
              <w:widowControl w:val="0"/>
              <w:tabs>
                <w:tab w:val="left" w:pos="180"/>
              </w:tabs>
              <w:spacing w:before="15" w:line="276" w:lineRule="auto"/>
              <w:rPr>
                <w:b w:val="0"/>
                <w:sz w:val="20"/>
                <w:szCs w:val="20"/>
              </w:rPr>
            </w:pPr>
          </w:p>
          <w:p w14:paraId="7F72C44D" w14:textId="77777777" w:rsidR="00A665C5" w:rsidRDefault="00A665C5">
            <w:pPr>
              <w:spacing w:line="276" w:lineRule="auto"/>
              <w:rPr>
                <w:sz w:val="20"/>
                <w:szCs w:val="20"/>
              </w:rPr>
            </w:pPr>
          </w:p>
          <w:p w14:paraId="54FF36BC" w14:textId="0192FFFA" w:rsidR="00D33A22" w:rsidRDefault="00D65FAE">
            <w:pPr>
              <w:spacing w:line="276" w:lineRule="auto"/>
              <w:rPr>
                <w:sz w:val="20"/>
                <w:szCs w:val="20"/>
              </w:rPr>
            </w:pPr>
            <w:r>
              <w:rPr>
                <w:sz w:val="20"/>
                <w:szCs w:val="20"/>
              </w:rPr>
              <w:t>[9.3] Entorno político</w:t>
            </w:r>
          </w:p>
          <w:p w14:paraId="5DE39FCA" w14:textId="77777777" w:rsidR="00D33A22" w:rsidRDefault="00D33A22">
            <w:pPr>
              <w:spacing w:before="14" w:line="276" w:lineRule="auto"/>
              <w:rPr>
                <w:b w:val="0"/>
                <w:sz w:val="20"/>
                <w:szCs w:val="20"/>
              </w:rPr>
            </w:pPr>
          </w:p>
          <w:p w14:paraId="0075EBE4" w14:textId="77777777" w:rsidR="00D33A22" w:rsidRDefault="00D65FAE" w:rsidP="00A665C5">
            <w:pPr>
              <w:spacing w:before="14" w:line="276" w:lineRule="auto"/>
              <w:jc w:val="both"/>
              <w:rPr>
                <w:b w:val="0"/>
                <w:sz w:val="20"/>
                <w:szCs w:val="20"/>
              </w:rPr>
            </w:pPr>
            <w:r>
              <w:rPr>
                <w:b w:val="0"/>
                <w:sz w:val="20"/>
                <w:szCs w:val="20"/>
              </w:rPr>
              <w:t>Aspectos relacionados con los sistemas políticos que rigen los países:</w:t>
            </w:r>
          </w:p>
          <w:p w14:paraId="46E745B2" w14:textId="77777777" w:rsidR="00D33A22" w:rsidRDefault="00D33A22">
            <w:pPr>
              <w:spacing w:before="14" w:line="276" w:lineRule="auto"/>
              <w:rPr>
                <w:b w:val="0"/>
                <w:sz w:val="20"/>
                <w:szCs w:val="20"/>
              </w:rPr>
            </w:pPr>
          </w:p>
          <w:p w14:paraId="31699C87" w14:textId="77777777" w:rsidR="00D33A22" w:rsidRDefault="00D65FAE">
            <w:pPr>
              <w:widowControl w:val="0"/>
              <w:numPr>
                <w:ilvl w:val="0"/>
                <w:numId w:val="27"/>
              </w:numPr>
              <w:pBdr>
                <w:top w:val="nil"/>
                <w:left w:val="nil"/>
                <w:bottom w:val="nil"/>
                <w:right w:val="nil"/>
                <w:between w:val="nil"/>
              </w:pBdr>
              <w:tabs>
                <w:tab w:val="left" w:pos="180"/>
              </w:tabs>
              <w:spacing w:line="276" w:lineRule="auto"/>
              <w:rPr>
                <w:b w:val="0"/>
                <w:color w:val="000000"/>
                <w:sz w:val="20"/>
                <w:szCs w:val="20"/>
              </w:rPr>
            </w:pPr>
            <w:r>
              <w:rPr>
                <w:b w:val="0"/>
                <w:color w:val="000000"/>
                <w:sz w:val="20"/>
                <w:szCs w:val="20"/>
              </w:rPr>
              <w:t>Sistema político.</w:t>
            </w:r>
          </w:p>
          <w:p w14:paraId="3BA6A456" w14:textId="77777777" w:rsidR="00D33A22" w:rsidRDefault="00D65FAE">
            <w:pPr>
              <w:widowControl w:val="0"/>
              <w:numPr>
                <w:ilvl w:val="0"/>
                <w:numId w:val="27"/>
              </w:numPr>
              <w:pBdr>
                <w:top w:val="nil"/>
                <w:left w:val="nil"/>
                <w:bottom w:val="nil"/>
                <w:right w:val="nil"/>
                <w:between w:val="nil"/>
              </w:pBdr>
              <w:tabs>
                <w:tab w:val="left" w:pos="180"/>
              </w:tabs>
              <w:spacing w:line="276" w:lineRule="auto"/>
              <w:rPr>
                <w:b w:val="0"/>
                <w:color w:val="000000"/>
                <w:sz w:val="20"/>
                <w:szCs w:val="20"/>
              </w:rPr>
            </w:pPr>
            <w:r>
              <w:rPr>
                <w:b w:val="0"/>
                <w:color w:val="000000"/>
                <w:sz w:val="20"/>
                <w:szCs w:val="20"/>
              </w:rPr>
              <w:t>Ideología política.</w:t>
            </w:r>
          </w:p>
          <w:p w14:paraId="02FB410D" w14:textId="77777777" w:rsidR="00D33A22" w:rsidRDefault="00D65FAE">
            <w:pPr>
              <w:widowControl w:val="0"/>
              <w:numPr>
                <w:ilvl w:val="0"/>
                <w:numId w:val="27"/>
              </w:numPr>
              <w:pBdr>
                <w:top w:val="nil"/>
                <w:left w:val="nil"/>
                <w:bottom w:val="nil"/>
                <w:right w:val="nil"/>
                <w:between w:val="nil"/>
              </w:pBdr>
              <w:tabs>
                <w:tab w:val="left" w:pos="180"/>
              </w:tabs>
              <w:spacing w:line="276" w:lineRule="auto"/>
              <w:rPr>
                <w:b w:val="0"/>
                <w:color w:val="000000"/>
                <w:sz w:val="20"/>
                <w:szCs w:val="20"/>
              </w:rPr>
            </w:pPr>
            <w:r>
              <w:rPr>
                <w:b w:val="0"/>
                <w:color w:val="000000"/>
                <w:sz w:val="20"/>
                <w:szCs w:val="20"/>
              </w:rPr>
              <w:lastRenderedPageBreak/>
              <w:t>Estabilidad del gobierno.</w:t>
            </w:r>
          </w:p>
          <w:p w14:paraId="7BFB3FF9" w14:textId="77777777" w:rsidR="00D33A22" w:rsidRDefault="00D65FAE" w:rsidP="00A665C5">
            <w:pPr>
              <w:widowControl w:val="0"/>
              <w:numPr>
                <w:ilvl w:val="0"/>
                <w:numId w:val="27"/>
              </w:numPr>
              <w:pBdr>
                <w:top w:val="nil"/>
                <w:left w:val="nil"/>
                <w:bottom w:val="nil"/>
                <w:right w:val="nil"/>
                <w:between w:val="nil"/>
              </w:pBdr>
              <w:tabs>
                <w:tab w:val="left" w:pos="180"/>
              </w:tabs>
              <w:spacing w:line="276" w:lineRule="auto"/>
              <w:jc w:val="both"/>
              <w:rPr>
                <w:b w:val="0"/>
                <w:color w:val="000000"/>
                <w:sz w:val="20"/>
                <w:szCs w:val="20"/>
              </w:rPr>
            </w:pPr>
            <w:r>
              <w:rPr>
                <w:b w:val="0"/>
                <w:color w:val="000000"/>
                <w:sz w:val="20"/>
                <w:szCs w:val="20"/>
              </w:rPr>
              <w:t>Fuerza de los partidos políticos y la oposición.</w:t>
            </w:r>
          </w:p>
          <w:p w14:paraId="70D232C3" w14:textId="77777777" w:rsidR="00D33A22" w:rsidRDefault="00D65FAE" w:rsidP="00A665C5">
            <w:pPr>
              <w:widowControl w:val="0"/>
              <w:numPr>
                <w:ilvl w:val="0"/>
                <w:numId w:val="27"/>
              </w:numPr>
              <w:pBdr>
                <w:top w:val="nil"/>
                <w:left w:val="nil"/>
                <w:bottom w:val="nil"/>
                <w:right w:val="nil"/>
                <w:between w:val="nil"/>
              </w:pBdr>
              <w:tabs>
                <w:tab w:val="left" w:pos="180"/>
              </w:tabs>
              <w:spacing w:line="276" w:lineRule="auto"/>
              <w:jc w:val="both"/>
              <w:rPr>
                <w:b w:val="0"/>
                <w:color w:val="000000"/>
                <w:sz w:val="20"/>
                <w:szCs w:val="20"/>
              </w:rPr>
            </w:pPr>
            <w:r>
              <w:rPr>
                <w:b w:val="0"/>
                <w:color w:val="000000"/>
                <w:sz w:val="20"/>
                <w:szCs w:val="20"/>
              </w:rPr>
              <w:t>Política exterior.</w:t>
            </w:r>
          </w:p>
          <w:p w14:paraId="4AF2449F" w14:textId="77777777" w:rsidR="00D33A22" w:rsidRDefault="00D65FAE" w:rsidP="00A665C5">
            <w:pPr>
              <w:widowControl w:val="0"/>
              <w:numPr>
                <w:ilvl w:val="0"/>
                <w:numId w:val="27"/>
              </w:numPr>
              <w:pBdr>
                <w:top w:val="nil"/>
                <w:left w:val="nil"/>
                <w:bottom w:val="nil"/>
                <w:right w:val="nil"/>
                <w:between w:val="nil"/>
              </w:pBdr>
              <w:tabs>
                <w:tab w:val="left" w:pos="180"/>
              </w:tabs>
              <w:spacing w:line="276" w:lineRule="auto"/>
              <w:ind w:right="18"/>
              <w:jc w:val="both"/>
              <w:rPr>
                <w:b w:val="0"/>
                <w:color w:val="000000"/>
                <w:sz w:val="20"/>
                <w:szCs w:val="20"/>
              </w:rPr>
            </w:pPr>
            <w:r>
              <w:rPr>
                <w:b w:val="0"/>
                <w:color w:val="000000"/>
                <w:sz w:val="20"/>
                <w:szCs w:val="20"/>
              </w:rPr>
              <w:t>Actitud del gobierno local, regional y nacional frente a las empresas.</w:t>
            </w:r>
          </w:p>
          <w:p w14:paraId="4B3F6340" w14:textId="77777777" w:rsidR="00D33A22" w:rsidRDefault="00D33A22">
            <w:pPr>
              <w:widowControl w:val="0"/>
              <w:tabs>
                <w:tab w:val="left" w:pos="180"/>
              </w:tabs>
              <w:spacing w:before="37" w:line="276" w:lineRule="auto"/>
              <w:ind w:right="18"/>
              <w:rPr>
                <w:sz w:val="20"/>
                <w:szCs w:val="20"/>
              </w:rPr>
            </w:pPr>
          </w:p>
          <w:p w14:paraId="59CF5FC5" w14:textId="77777777" w:rsidR="00D33A22" w:rsidRDefault="00D65FAE">
            <w:pPr>
              <w:spacing w:line="276" w:lineRule="auto"/>
              <w:rPr>
                <w:sz w:val="20"/>
                <w:szCs w:val="20"/>
              </w:rPr>
            </w:pPr>
            <w:r>
              <w:rPr>
                <w:sz w:val="20"/>
                <w:szCs w:val="20"/>
              </w:rPr>
              <w:t>[9.4] Entorno demográfico</w:t>
            </w:r>
          </w:p>
          <w:p w14:paraId="0399FA63" w14:textId="77777777" w:rsidR="00D33A22" w:rsidRDefault="00D33A22">
            <w:pPr>
              <w:spacing w:line="276" w:lineRule="auto"/>
              <w:rPr>
                <w:b w:val="0"/>
                <w:sz w:val="20"/>
                <w:szCs w:val="20"/>
              </w:rPr>
            </w:pPr>
          </w:p>
          <w:p w14:paraId="45275812" w14:textId="77777777" w:rsidR="00D33A22" w:rsidRDefault="00D65FAE" w:rsidP="00A665C5">
            <w:pPr>
              <w:spacing w:line="276" w:lineRule="auto"/>
              <w:jc w:val="both"/>
              <w:rPr>
                <w:b w:val="0"/>
                <w:sz w:val="20"/>
                <w:szCs w:val="20"/>
              </w:rPr>
            </w:pPr>
            <w:r>
              <w:rPr>
                <w:b w:val="0"/>
                <w:sz w:val="20"/>
                <w:szCs w:val="20"/>
              </w:rPr>
              <w:t>Aspectos relacionados con las características de la población:</w:t>
            </w:r>
          </w:p>
          <w:p w14:paraId="70E1BDCD" w14:textId="77777777" w:rsidR="00A665C5" w:rsidRDefault="00A665C5" w:rsidP="00A665C5">
            <w:pPr>
              <w:spacing w:line="276" w:lineRule="auto"/>
              <w:jc w:val="both"/>
              <w:rPr>
                <w:b w:val="0"/>
                <w:sz w:val="20"/>
                <w:szCs w:val="20"/>
              </w:rPr>
            </w:pPr>
          </w:p>
          <w:p w14:paraId="116A758C" w14:textId="77777777" w:rsidR="00D33A22" w:rsidRDefault="00D65FAE">
            <w:pPr>
              <w:widowControl w:val="0"/>
              <w:numPr>
                <w:ilvl w:val="0"/>
                <w:numId w:val="11"/>
              </w:numPr>
              <w:tabs>
                <w:tab w:val="left" w:pos="180"/>
              </w:tabs>
              <w:spacing w:line="276" w:lineRule="auto"/>
              <w:rPr>
                <w:b w:val="0"/>
              </w:rPr>
            </w:pPr>
            <w:r>
              <w:rPr>
                <w:b w:val="0"/>
                <w:sz w:val="20"/>
                <w:szCs w:val="20"/>
              </w:rPr>
              <w:t>Tamaño de la población.</w:t>
            </w:r>
          </w:p>
          <w:p w14:paraId="3C2C2884" w14:textId="77777777" w:rsidR="00D33A22" w:rsidRDefault="00D65FAE">
            <w:pPr>
              <w:widowControl w:val="0"/>
              <w:numPr>
                <w:ilvl w:val="0"/>
                <w:numId w:val="11"/>
              </w:numPr>
              <w:tabs>
                <w:tab w:val="left" w:pos="180"/>
              </w:tabs>
              <w:spacing w:before="14" w:line="276" w:lineRule="auto"/>
              <w:rPr>
                <w:b w:val="0"/>
              </w:rPr>
            </w:pPr>
            <w:r>
              <w:rPr>
                <w:b w:val="0"/>
                <w:sz w:val="20"/>
                <w:szCs w:val="20"/>
              </w:rPr>
              <w:t>Ubicación y distribución geográfica.</w:t>
            </w:r>
          </w:p>
          <w:p w14:paraId="051B33B0" w14:textId="77777777" w:rsidR="00D33A22" w:rsidRDefault="00D65FAE">
            <w:pPr>
              <w:widowControl w:val="0"/>
              <w:numPr>
                <w:ilvl w:val="0"/>
                <w:numId w:val="11"/>
              </w:numPr>
              <w:tabs>
                <w:tab w:val="left" w:pos="180"/>
              </w:tabs>
              <w:spacing w:before="13" w:line="276" w:lineRule="auto"/>
              <w:rPr>
                <w:b w:val="0"/>
              </w:rPr>
            </w:pPr>
            <w:r>
              <w:rPr>
                <w:b w:val="0"/>
                <w:sz w:val="20"/>
                <w:szCs w:val="20"/>
              </w:rPr>
              <w:t>Tasas de crecimiento.</w:t>
            </w:r>
          </w:p>
          <w:p w14:paraId="7F9A9158" w14:textId="77777777" w:rsidR="00D33A22" w:rsidRDefault="00D65FAE">
            <w:pPr>
              <w:widowControl w:val="0"/>
              <w:numPr>
                <w:ilvl w:val="0"/>
                <w:numId w:val="11"/>
              </w:numPr>
              <w:tabs>
                <w:tab w:val="left" w:pos="180"/>
              </w:tabs>
              <w:spacing w:before="15" w:line="276" w:lineRule="auto"/>
              <w:rPr>
                <w:b w:val="0"/>
              </w:rPr>
            </w:pPr>
            <w:r>
              <w:rPr>
                <w:b w:val="0"/>
                <w:sz w:val="20"/>
                <w:szCs w:val="20"/>
              </w:rPr>
              <w:t>Edad.</w:t>
            </w:r>
          </w:p>
          <w:p w14:paraId="67C6D5D3" w14:textId="77777777" w:rsidR="00D33A22" w:rsidRDefault="00D65FAE">
            <w:pPr>
              <w:widowControl w:val="0"/>
              <w:numPr>
                <w:ilvl w:val="0"/>
                <w:numId w:val="11"/>
              </w:numPr>
              <w:tabs>
                <w:tab w:val="left" w:pos="180"/>
              </w:tabs>
              <w:spacing w:before="13" w:line="276" w:lineRule="auto"/>
              <w:rPr>
                <w:b w:val="0"/>
              </w:rPr>
            </w:pPr>
            <w:r>
              <w:rPr>
                <w:b w:val="0"/>
                <w:sz w:val="20"/>
                <w:szCs w:val="20"/>
              </w:rPr>
              <w:t>Sexo.</w:t>
            </w:r>
          </w:p>
          <w:p w14:paraId="5205FF68" w14:textId="77777777" w:rsidR="00D33A22" w:rsidRDefault="00D65FAE">
            <w:pPr>
              <w:widowControl w:val="0"/>
              <w:numPr>
                <w:ilvl w:val="0"/>
                <w:numId w:val="11"/>
              </w:numPr>
              <w:tabs>
                <w:tab w:val="left" w:pos="180"/>
              </w:tabs>
              <w:spacing w:before="14" w:line="276" w:lineRule="auto"/>
              <w:rPr>
                <w:b w:val="0"/>
              </w:rPr>
            </w:pPr>
            <w:r>
              <w:rPr>
                <w:b w:val="0"/>
                <w:sz w:val="20"/>
                <w:szCs w:val="20"/>
              </w:rPr>
              <w:t>Raza.</w:t>
            </w:r>
          </w:p>
          <w:p w14:paraId="4B240702" w14:textId="77777777" w:rsidR="00D33A22" w:rsidRDefault="00D65FAE">
            <w:pPr>
              <w:widowControl w:val="0"/>
              <w:numPr>
                <w:ilvl w:val="0"/>
                <w:numId w:val="11"/>
              </w:numPr>
              <w:tabs>
                <w:tab w:val="left" w:pos="180"/>
              </w:tabs>
              <w:spacing w:before="15" w:line="276" w:lineRule="auto"/>
              <w:rPr>
                <w:b w:val="0"/>
              </w:rPr>
            </w:pPr>
            <w:r>
              <w:rPr>
                <w:b w:val="0"/>
                <w:sz w:val="20"/>
                <w:szCs w:val="20"/>
              </w:rPr>
              <w:t>Ocupación.</w:t>
            </w:r>
          </w:p>
          <w:p w14:paraId="402DA37B" w14:textId="77777777" w:rsidR="00D33A22" w:rsidRDefault="00D65FAE">
            <w:pPr>
              <w:widowControl w:val="0"/>
              <w:numPr>
                <w:ilvl w:val="0"/>
                <w:numId w:val="11"/>
              </w:numPr>
              <w:tabs>
                <w:tab w:val="left" w:pos="180"/>
              </w:tabs>
              <w:spacing w:before="13" w:line="276" w:lineRule="auto"/>
              <w:rPr>
                <w:b w:val="0"/>
              </w:rPr>
            </w:pPr>
            <w:r>
              <w:rPr>
                <w:b w:val="0"/>
                <w:sz w:val="20"/>
                <w:szCs w:val="20"/>
              </w:rPr>
              <w:t>Distribución del ingreso.</w:t>
            </w:r>
          </w:p>
          <w:p w14:paraId="31E571A9" w14:textId="77777777" w:rsidR="00D33A22" w:rsidRDefault="00D65FAE">
            <w:pPr>
              <w:widowControl w:val="0"/>
              <w:numPr>
                <w:ilvl w:val="0"/>
                <w:numId w:val="11"/>
              </w:numPr>
              <w:tabs>
                <w:tab w:val="left" w:pos="180"/>
              </w:tabs>
              <w:spacing w:before="14" w:line="276" w:lineRule="auto"/>
              <w:rPr>
                <w:b w:val="0"/>
              </w:rPr>
            </w:pPr>
            <w:r>
              <w:rPr>
                <w:b w:val="0"/>
                <w:sz w:val="20"/>
                <w:szCs w:val="20"/>
              </w:rPr>
              <w:t>Receptividad de bienes y servicios.</w:t>
            </w:r>
          </w:p>
          <w:p w14:paraId="4A464147" w14:textId="77777777" w:rsidR="00D33A22" w:rsidRDefault="00D65FAE">
            <w:pPr>
              <w:widowControl w:val="0"/>
              <w:numPr>
                <w:ilvl w:val="0"/>
                <w:numId w:val="11"/>
              </w:numPr>
              <w:tabs>
                <w:tab w:val="left" w:pos="180"/>
              </w:tabs>
              <w:spacing w:before="14" w:line="276" w:lineRule="auto"/>
              <w:rPr>
                <w:b w:val="0"/>
              </w:rPr>
            </w:pPr>
            <w:r>
              <w:rPr>
                <w:b w:val="0"/>
                <w:sz w:val="20"/>
                <w:szCs w:val="20"/>
              </w:rPr>
              <w:t>Infraestructura social.</w:t>
            </w:r>
          </w:p>
          <w:p w14:paraId="04431551" w14:textId="77777777" w:rsidR="00D33A22" w:rsidRDefault="00D33A22">
            <w:pPr>
              <w:widowControl w:val="0"/>
              <w:tabs>
                <w:tab w:val="left" w:pos="180"/>
              </w:tabs>
              <w:spacing w:before="37" w:line="276" w:lineRule="auto"/>
              <w:ind w:left="180" w:right="18"/>
              <w:rPr>
                <w:sz w:val="20"/>
                <w:szCs w:val="20"/>
              </w:rPr>
            </w:pPr>
          </w:p>
          <w:p w14:paraId="1C9573B5" w14:textId="77777777" w:rsidR="00D33A22" w:rsidRDefault="00D65FAE">
            <w:pPr>
              <w:spacing w:line="276" w:lineRule="auto"/>
              <w:rPr>
                <w:sz w:val="20"/>
                <w:szCs w:val="20"/>
              </w:rPr>
            </w:pPr>
            <w:r>
              <w:rPr>
                <w:sz w:val="20"/>
                <w:szCs w:val="20"/>
              </w:rPr>
              <w:t>[9.5] Entorno tecnológico</w:t>
            </w:r>
          </w:p>
          <w:p w14:paraId="2C84B1D5" w14:textId="77777777" w:rsidR="00D33A22" w:rsidRDefault="00D33A22">
            <w:pPr>
              <w:spacing w:before="14" w:line="276" w:lineRule="auto"/>
              <w:ind w:right="18"/>
              <w:jc w:val="both"/>
              <w:rPr>
                <w:b w:val="0"/>
                <w:sz w:val="20"/>
                <w:szCs w:val="20"/>
              </w:rPr>
            </w:pPr>
          </w:p>
          <w:p w14:paraId="79A7125D" w14:textId="77777777" w:rsidR="00D33A22" w:rsidRDefault="00D65FAE">
            <w:pPr>
              <w:spacing w:before="14" w:line="276" w:lineRule="auto"/>
              <w:ind w:right="18"/>
              <w:jc w:val="both"/>
              <w:rPr>
                <w:b w:val="0"/>
                <w:sz w:val="20"/>
                <w:szCs w:val="20"/>
              </w:rPr>
            </w:pPr>
            <w:r>
              <w:rPr>
                <w:b w:val="0"/>
                <w:sz w:val="20"/>
                <w:szCs w:val="20"/>
              </w:rPr>
              <w:t>Aspectos relacionados con la influencia que tiene la tecnología en el desarrollo actual de las empresas y cómo la utilizan para realizar su trabajo:</w:t>
            </w:r>
          </w:p>
          <w:p w14:paraId="19787FC2" w14:textId="77777777" w:rsidR="00D33A22" w:rsidRDefault="00D33A22">
            <w:pPr>
              <w:spacing w:before="14" w:line="276" w:lineRule="auto"/>
              <w:ind w:right="18"/>
              <w:jc w:val="both"/>
              <w:rPr>
                <w:b w:val="0"/>
                <w:sz w:val="20"/>
                <w:szCs w:val="20"/>
              </w:rPr>
            </w:pPr>
          </w:p>
          <w:p w14:paraId="3ECA06A0" w14:textId="77777777" w:rsidR="00D33A22" w:rsidRDefault="00D65FAE">
            <w:pPr>
              <w:widowControl w:val="0"/>
              <w:numPr>
                <w:ilvl w:val="0"/>
                <w:numId w:val="29"/>
              </w:numPr>
              <w:pBdr>
                <w:top w:val="nil"/>
                <w:left w:val="nil"/>
                <w:bottom w:val="nil"/>
                <w:right w:val="nil"/>
                <w:between w:val="nil"/>
              </w:pBdr>
              <w:tabs>
                <w:tab w:val="left" w:pos="180"/>
              </w:tabs>
              <w:spacing w:line="276" w:lineRule="auto"/>
              <w:rPr>
                <w:b w:val="0"/>
                <w:color w:val="000000"/>
                <w:sz w:val="20"/>
                <w:szCs w:val="20"/>
              </w:rPr>
            </w:pPr>
            <w:r>
              <w:rPr>
                <w:b w:val="0"/>
                <w:color w:val="000000"/>
                <w:sz w:val="20"/>
                <w:szCs w:val="20"/>
              </w:rPr>
              <w:t>Procedimientos.</w:t>
            </w:r>
          </w:p>
          <w:p w14:paraId="676CF719" w14:textId="77777777" w:rsidR="00D33A22" w:rsidRDefault="00D65FAE">
            <w:pPr>
              <w:widowControl w:val="0"/>
              <w:numPr>
                <w:ilvl w:val="0"/>
                <w:numId w:val="29"/>
              </w:numPr>
              <w:pBdr>
                <w:top w:val="nil"/>
                <w:left w:val="nil"/>
                <w:bottom w:val="nil"/>
                <w:right w:val="nil"/>
                <w:between w:val="nil"/>
              </w:pBdr>
              <w:tabs>
                <w:tab w:val="left" w:pos="180"/>
              </w:tabs>
              <w:spacing w:line="276" w:lineRule="auto"/>
              <w:rPr>
                <w:b w:val="0"/>
                <w:color w:val="000000"/>
                <w:sz w:val="20"/>
                <w:szCs w:val="20"/>
              </w:rPr>
            </w:pPr>
            <w:r>
              <w:rPr>
                <w:b w:val="0"/>
                <w:color w:val="000000"/>
                <w:sz w:val="20"/>
                <w:szCs w:val="20"/>
              </w:rPr>
              <w:t>Equipo.</w:t>
            </w:r>
          </w:p>
          <w:p w14:paraId="5A506527" w14:textId="77777777" w:rsidR="00D33A22" w:rsidRDefault="00D65FAE">
            <w:pPr>
              <w:widowControl w:val="0"/>
              <w:numPr>
                <w:ilvl w:val="0"/>
                <w:numId w:val="29"/>
              </w:numPr>
              <w:pBdr>
                <w:top w:val="nil"/>
                <w:left w:val="nil"/>
                <w:bottom w:val="nil"/>
                <w:right w:val="nil"/>
                <w:between w:val="nil"/>
              </w:pBdr>
              <w:tabs>
                <w:tab w:val="left" w:pos="180"/>
              </w:tabs>
              <w:spacing w:line="276" w:lineRule="auto"/>
              <w:rPr>
                <w:b w:val="0"/>
                <w:color w:val="000000"/>
                <w:sz w:val="20"/>
                <w:szCs w:val="20"/>
              </w:rPr>
            </w:pPr>
            <w:r>
              <w:rPr>
                <w:b w:val="0"/>
                <w:color w:val="000000"/>
                <w:sz w:val="20"/>
                <w:szCs w:val="20"/>
              </w:rPr>
              <w:t>Investigación y desarrollo.</w:t>
            </w:r>
          </w:p>
          <w:p w14:paraId="594578A9" w14:textId="77777777" w:rsidR="00D33A22" w:rsidRDefault="00D65FAE">
            <w:pPr>
              <w:widowControl w:val="0"/>
              <w:numPr>
                <w:ilvl w:val="0"/>
                <w:numId w:val="29"/>
              </w:numPr>
              <w:pBdr>
                <w:top w:val="nil"/>
                <w:left w:val="nil"/>
                <w:bottom w:val="nil"/>
                <w:right w:val="nil"/>
                <w:between w:val="nil"/>
              </w:pBdr>
              <w:tabs>
                <w:tab w:val="left" w:pos="180"/>
              </w:tabs>
              <w:spacing w:line="276" w:lineRule="auto"/>
              <w:rPr>
                <w:b w:val="0"/>
                <w:color w:val="000000"/>
                <w:sz w:val="20"/>
                <w:szCs w:val="20"/>
              </w:rPr>
            </w:pPr>
            <w:r>
              <w:rPr>
                <w:b w:val="0"/>
                <w:color w:val="000000"/>
                <w:sz w:val="20"/>
                <w:szCs w:val="20"/>
              </w:rPr>
              <w:t>Avances científicos.</w:t>
            </w:r>
          </w:p>
          <w:p w14:paraId="5932D006" w14:textId="77777777" w:rsidR="00D33A22" w:rsidRDefault="00D65FAE">
            <w:pPr>
              <w:widowControl w:val="0"/>
              <w:numPr>
                <w:ilvl w:val="0"/>
                <w:numId w:val="29"/>
              </w:numPr>
              <w:pBdr>
                <w:top w:val="nil"/>
                <w:left w:val="nil"/>
                <w:bottom w:val="nil"/>
                <w:right w:val="nil"/>
                <w:between w:val="nil"/>
              </w:pBdr>
              <w:tabs>
                <w:tab w:val="left" w:pos="180"/>
              </w:tabs>
              <w:spacing w:line="276" w:lineRule="auto"/>
              <w:rPr>
                <w:b w:val="0"/>
                <w:color w:val="000000"/>
                <w:sz w:val="20"/>
                <w:szCs w:val="20"/>
              </w:rPr>
            </w:pPr>
            <w:r>
              <w:rPr>
                <w:b w:val="0"/>
                <w:color w:val="000000"/>
                <w:sz w:val="20"/>
                <w:szCs w:val="20"/>
              </w:rPr>
              <w:t>Tecnología de punta.</w:t>
            </w:r>
          </w:p>
          <w:p w14:paraId="0D634DD9" w14:textId="77777777" w:rsidR="00D33A22" w:rsidRDefault="00D33A22">
            <w:pPr>
              <w:widowControl w:val="0"/>
              <w:tabs>
                <w:tab w:val="left" w:pos="180"/>
              </w:tabs>
              <w:spacing w:before="13" w:line="276" w:lineRule="auto"/>
              <w:rPr>
                <w:sz w:val="20"/>
                <w:szCs w:val="20"/>
              </w:rPr>
            </w:pPr>
          </w:p>
          <w:p w14:paraId="35AE453D" w14:textId="77777777" w:rsidR="00D33A22" w:rsidRDefault="00D65FAE">
            <w:pPr>
              <w:spacing w:line="276" w:lineRule="auto"/>
              <w:rPr>
                <w:sz w:val="20"/>
                <w:szCs w:val="20"/>
              </w:rPr>
            </w:pPr>
            <w:r>
              <w:rPr>
                <w:sz w:val="20"/>
                <w:szCs w:val="20"/>
              </w:rPr>
              <w:t>[9.6] Entorno sociocultural</w:t>
            </w:r>
          </w:p>
          <w:p w14:paraId="79A312F8" w14:textId="77777777" w:rsidR="00D33A22" w:rsidRDefault="00D33A22">
            <w:pPr>
              <w:spacing w:before="14" w:line="276" w:lineRule="auto"/>
              <w:rPr>
                <w:b w:val="0"/>
                <w:sz w:val="20"/>
                <w:szCs w:val="20"/>
              </w:rPr>
            </w:pPr>
          </w:p>
          <w:p w14:paraId="001B9DD2" w14:textId="77777777" w:rsidR="00D33A22" w:rsidRDefault="00D65FAE" w:rsidP="00A665C5">
            <w:pPr>
              <w:spacing w:before="14" w:line="276" w:lineRule="auto"/>
              <w:jc w:val="both"/>
              <w:rPr>
                <w:b w:val="0"/>
                <w:sz w:val="20"/>
                <w:szCs w:val="20"/>
              </w:rPr>
            </w:pPr>
            <w:r>
              <w:rPr>
                <w:b w:val="0"/>
                <w:sz w:val="20"/>
                <w:szCs w:val="20"/>
              </w:rPr>
              <w:t>Aspectos relacionados con la cultura que es la que en parte guía lo que ocurre en el sistema social:</w:t>
            </w:r>
          </w:p>
          <w:p w14:paraId="3E824028" w14:textId="77777777" w:rsidR="00D33A22" w:rsidRDefault="00D33A22">
            <w:pPr>
              <w:spacing w:before="14" w:line="276" w:lineRule="auto"/>
              <w:rPr>
                <w:b w:val="0"/>
                <w:sz w:val="20"/>
                <w:szCs w:val="20"/>
              </w:rPr>
            </w:pPr>
          </w:p>
          <w:p w14:paraId="25E40139" w14:textId="77777777" w:rsidR="00D33A22" w:rsidRDefault="00D65FAE">
            <w:pPr>
              <w:widowControl w:val="0"/>
              <w:numPr>
                <w:ilvl w:val="0"/>
                <w:numId w:val="21"/>
              </w:numPr>
              <w:tabs>
                <w:tab w:val="left" w:pos="180"/>
              </w:tabs>
              <w:spacing w:line="276" w:lineRule="auto"/>
              <w:rPr>
                <w:b w:val="0"/>
              </w:rPr>
            </w:pPr>
            <w:r>
              <w:rPr>
                <w:b w:val="0"/>
                <w:sz w:val="20"/>
                <w:szCs w:val="20"/>
              </w:rPr>
              <w:t>Estilo de vida.</w:t>
            </w:r>
          </w:p>
          <w:p w14:paraId="370F9C88" w14:textId="77777777" w:rsidR="00D33A22" w:rsidRDefault="00D65FAE">
            <w:pPr>
              <w:widowControl w:val="0"/>
              <w:numPr>
                <w:ilvl w:val="0"/>
                <w:numId w:val="21"/>
              </w:numPr>
              <w:tabs>
                <w:tab w:val="left" w:pos="180"/>
              </w:tabs>
              <w:spacing w:before="13" w:line="276" w:lineRule="auto"/>
              <w:rPr>
                <w:b w:val="0"/>
              </w:rPr>
            </w:pPr>
            <w:r>
              <w:rPr>
                <w:b w:val="0"/>
                <w:sz w:val="20"/>
                <w:szCs w:val="20"/>
              </w:rPr>
              <w:t>Nivel de educación.</w:t>
            </w:r>
          </w:p>
          <w:p w14:paraId="6CF4E96A" w14:textId="77777777" w:rsidR="00D33A22" w:rsidRDefault="00D65FAE">
            <w:pPr>
              <w:widowControl w:val="0"/>
              <w:numPr>
                <w:ilvl w:val="0"/>
                <w:numId w:val="21"/>
              </w:numPr>
              <w:tabs>
                <w:tab w:val="left" w:pos="180"/>
              </w:tabs>
              <w:spacing w:before="14" w:line="276" w:lineRule="auto"/>
              <w:rPr>
                <w:b w:val="0"/>
              </w:rPr>
            </w:pPr>
            <w:r>
              <w:rPr>
                <w:b w:val="0"/>
                <w:sz w:val="20"/>
                <w:szCs w:val="20"/>
              </w:rPr>
              <w:t>Hábitos.</w:t>
            </w:r>
          </w:p>
          <w:p w14:paraId="0AAB89D0" w14:textId="77777777" w:rsidR="00D33A22" w:rsidRDefault="00D65FAE">
            <w:pPr>
              <w:widowControl w:val="0"/>
              <w:numPr>
                <w:ilvl w:val="0"/>
                <w:numId w:val="21"/>
              </w:numPr>
              <w:tabs>
                <w:tab w:val="left" w:pos="180"/>
              </w:tabs>
              <w:spacing w:before="14" w:line="276" w:lineRule="auto"/>
              <w:rPr>
                <w:b w:val="0"/>
              </w:rPr>
            </w:pPr>
            <w:r>
              <w:rPr>
                <w:b w:val="0"/>
                <w:sz w:val="20"/>
                <w:szCs w:val="20"/>
              </w:rPr>
              <w:t>Principios.</w:t>
            </w:r>
          </w:p>
          <w:p w14:paraId="71D29F3D" w14:textId="77777777" w:rsidR="00D33A22" w:rsidRDefault="00D65FAE">
            <w:pPr>
              <w:widowControl w:val="0"/>
              <w:numPr>
                <w:ilvl w:val="0"/>
                <w:numId w:val="21"/>
              </w:numPr>
              <w:tabs>
                <w:tab w:val="left" w:pos="180"/>
              </w:tabs>
              <w:spacing w:before="14" w:line="276" w:lineRule="auto"/>
              <w:rPr>
                <w:b w:val="0"/>
              </w:rPr>
            </w:pPr>
            <w:r>
              <w:rPr>
                <w:b w:val="0"/>
                <w:sz w:val="20"/>
                <w:szCs w:val="20"/>
              </w:rPr>
              <w:t>Creencias.</w:t>
            </w:r>
          </w:p>
          <w:p w14:paraId="3833ED95" w14:textId="77777777" w:rsidR="00D33A22" w:rsidRDefault="00D65FAE">
            <w:pPr>
              <w:widowControl w:val="0"/>
              <w:numPr>
                <w:ilvl w:val="0"/>
                <w:numId w:val="21"/>
              </w:numPr>
              <w:tabs>
                <w:tab w:val="left" w:pos="180"/>
              </w:tabs>
              <w:spacing w:before="14" w:line="276" w:lineRule="auto"/>
              <w:rPr>
                <w:b w:val="0"/>
              </w:rPr>
            </w:pPr>
            <w:r>
              <w:rPr>
                <w:b w:val="0"/>
                <w:sz w:val="20"/>
                <w:szCs w:val="20"/>
              </w:rPr>
              <w:t>Valores.</w:t>
            </w:r>
          </w:p>
          <w:p w14:paraId="3B2E41E0" w14:textId="77777777" w:rsidR="00D33A22" w:rsidRDefault="00D65FAE">
            <w:pPr>
              <w:widowControl w:val="0"/>
              <w:numPr>
                <w:ilvl w:val="0"/>
                <w:numId w:val="21"/>
              </w:numPr>
              <w:tabs>
                <w:tab w:val="left" w:pos="180"/>
              </w:tabs>
              <w:spacing w:before="14" w:line="276" w:lineRule="auto"/>
              <w:rPr>
                <w:b w:val="0"/>
              </w:rPr>
            </w:pPr>
            <w:r>
              <w:rPr>
                <w:b w:val="0"/>
                <w:sz w:val="20"/>
                <w:szCs w:val="20"/>
              </w:rPr>
              <w:lastRenderedPageBreak/>
              <w:t>Estándares de comportamiento.</w:t>
            </w:r>
          </w:p>
          <w:p w14:paraId="78A1F28E" w14:textId="77777777" w:rsidR="00D33A22" w:rsidRDefault="00D65FAE">
            <w:pPr>
              <w:widowControl w:val="0"/>
              <w:numPr>
                <w:ilvl w:val="0"/>
                <w:numId w:val="21"/>
              </w:numPr>
              <w:tabs>
                <w:tab w:val="left" w:pos="180"/>
              </w:tabs>
              <w:spacing w:before="14" w:line="276" w:lineRule="auto"/>
              <w:rPr>
                <w:b w:val="0"/>
              </w:rPr>
            </w:pPr>
            <w:r>
              <w:rPr>
                <w:b w:val="0"/>
                <w:sz w:val="20"/>
                <w:szCs w:val="20"/>
              </w:rPr>
              <w:t>Seguridad.</w:t>
            </w:r>
          </w:p>
          <w:p w14:paraId="77E33D06" w14:textId="77777777" w:rsidR="00D33A22" w:rsidRDefault="00D65FAE">
            <w:pPr>
              <w:widowControl w:val="0"/>
              <w:numPr>
                <w:ilvl w:val="0"/>
                <w:numId w:val="21"/>
              </w:numPr>
              <w:tabs>
                <w:tab w:val="left" w:pos="180"/>
              </w:tabs>
              <w:spacing w:before="13" w:line="276" w:lineRule="auto"/>
              <w:rPr>
                <w:b w:val="0"/>
              </w:rPr>
            </w:pPr>
            <w:r>
              <w:rPr>
                <w:b w:val="0"/>
                <w:sz w:val="20"/>
                <w:szCs w:val="20"/>
              </w:rPr>
              <w:t>Costumbres y normas sociales.</w:t>
            </w:r>
          </w:p>
          <w:p w14:paraId="63A910BB" w14:textId="77777777" w:rsidR="00D33A22" w:rsidRDefault="00D65FAE">
            <w:pPr>
              <w:widowControl w:val="0"/>
              <w:numPr>
                <w:ilvl w:val="0"/>
                <w:numId w:val="21"/>
              </w:numPr>
              <w:tabs>
                <w:tab w:val="left" w:pos="180"/>
              </w:tabs>
              <w:spacing w:before="15" w:line="276" w:lineRule="auto"/>
              <w:rPr>
                <w:b w:val="0"/>
              </w:rPr>
            </w:pPr>
            <w:r>
              <w:rPr>
                <w:b w:val="0"/>
                <w:sz w:val="20"/>
                <w:szCs w:val="20"/>
              </w:rPr>
              <w:t>Actitudes y motivaciones.</w:t>
            </w:r>
          </w:p>
          <w:p w14:paraId="67F3B205" w14:textId="77777777" w:rsidR="00D33A22" w:rsidRDefault="00D65FAE">
            <w:pPr>
              <w:widowControl w:val="0"/>
              <w:numPr>
                <w:ilvl w:val="0"/>
                <w:numId w:val="21"/>
              </w:numPr>
              <w:tabs>
                <w:tab w:val="left" w:pos="180"/>
              </w:tabs>
              <w:spacing w:before="14" w:line="276" w:lineRule="auto"/>
            </w:pPr>
            <w:r>
              <w:rPr>
                <w:b w:val="0"/>
                <w:sz w:val="20"/>
                <w:szCs w:val="20"/>
              </w:rPr>
              <w:t>Símbolos de estatus.</w:t>
            </w:r>
          </w:p>
          <w:p w14:paraId="0B014CBA" w14:textId="77777777" w:rsidR="00D33A22" w:rsidRDefault="00D33A22">
            <w:pPr>
              <w:widowControl w:val="0"/>
              <w:tabs>
                <w:tab w:val="left" w:pos="180"/>
              </w:tabs>
              <w:spacing w:before="14" w:line="276" w:lineRule="auto"/>
              <w:ind w:left="180"/>
              <w:rPr>
                <w:sz w:val="20"/>
                <w:szCs w:val="20"/>
              </w:rPr>
            </w:pPr>
          </w:p>
          <w:p w14:paraId="4BE9260E" w14:textId="77777777" w:rsidR="00D33A22" w:rsidRDefault="00D65FAE">
            <w:pPr>
              <w:spacing w:line="276" w:lineRule="auto"/>
              <w:rPr>
                <w:sz w:val="20"/>
                <w:szCs w:val="20"/>
              </w:rPr>
            </w:pPr>
            <w:r>
              <w:rPr>
                <w:sz w:val="20"/>
                <w:szCs w:val="20"/>
              </w:rPr>
              <w:t>[9.7] Entorno ecológico</w:t>
            </w:r>
          </w:p>
          <w:p w14:paraId="4A65C08D" w14:textId="77777777" w:rsidR="00D33A22" w:rsidRDefault="00D33A22">
            <w:pPr>
              <w:spacing w:line="276" w:lineRule="auto"/>
              <w:rPr>
                <w:sz w:val="20"/>
                <w:szCs w:val="20"/>
              </w:rPr>
            </w:pPr>
          </w:p>
          <w:p w14:paraId="3C98B66B" w14:textId="77777777" w:rsidR="00D33A22" w:rsidRDefault="00D65FAE">
            <w:pPr>
              <w:spacing w:before="14" w:line="276" w:lineRule="auto"/>
              <w:ind w:right="20"/>
              <w:rPr>
                <w:b w:val="0"/>
                <w:sz w:val="20"/>
                <w:szCs w:val="20"/>
              </w:rPr>
            </w:pPr>
            <w:r>
              <w:rPr>
                <w:b w:val="0"/>
                <w:sz w:val="20"/>
                <w:szCs w:val="20"/>
              </w:rPr>
              <w:t>Aspectos relacionados con la conservación de la naturaleza y el uso de los recursos naturales:</w:t>
            </w:r>
          </w:p>
          <w:p w14:paraId="499AEE81" w14:textId="77777777" w:rsidR="00D33A22" w:rsidRDefault="00D33A22">
            <w:pPr>
              <w:spacing w:before="9" w:line="276" w:lineRule="auto"/>
              <w:rPr>
                <w:b w:val="0"/>
                <w:sz w:val="20"/>
                <w:szCs w:val="20"/>
              </w:rPr>
            </w:pPr>
          </w:p>
          <w:p w14:paraId="57BC9737" w14:textId="77777777" w:rsidR="00D33A22" w:rsidRDefault="00D65FAE">
            <w:pPr>
              <w:widowControl w:val="0"/>
              <w:numPr>
                <w:ilvl w:val="0"/>
                <w:numId w:val="23"/>
              </w:numPr>
              <w:pBdr>
                <w:top w:val="nil"/>
                <w:left w:val="nil"/>
                <w:bottom w:val="nil"/>
                <w:right w:val="nil"/>
                <w:between w:val="nil"/>
              </w:pBdr>
              <w:tabs>
                <w:tab w:val="left" w:pos="180"/>
              </w:tabs>
              <w:spacing w:line="276" w:lineRule="auto"/>
              <w:rPr>
                <w:b w:val="0"/>
                <w:color w:val="000000"/>
                <w:sz w:val="20"/>
                <w:szCs w:val="20"/>
              </w:rPr>
            </w:pPr>
            <w:r>
              <w:rPr>
                <w:b w:val="0"/>
                <w:color w:val="000000"/>
                <w:sz w:val="20"/>
                <w:szCs w:val="20"/>
              </w:rPr>
              <w:t>Estado de la naturaleza.</w:t>
            </w:r>
          </w:p>
          <w:p w14:paraId="7901F657" w14:textId="77777777" w:rsidR="00D33A22" w:rsidRDefault="00D65FAE">
            <w:pPr>
              <w:widowControl w:val="0"/>
              <w:numPr>
                <w:ilvl w:val="0"/>
                <w:numId w:val="23"/>
              </w:numPr>
              <w:pBdr>
                <w:top w:val="nil"/>
                <w:left w:val="nil"/>
                <w:bottom w:val="nil"/>
                <w:right w:val="nil"/>
                <w:between w:val="nil"/>
              </w:pBdr>
              <w:tabs>
                <w:tab w:val="left" w:pos="180"/>
              </w:tabs>
              <w:spacing w:line="276" w:lineRule="auto"/>
              <w:rPr>
                <w:b w:val="0"/>
                <w:color w:val="000000"/>
                <w:sz w:val="20"/>
                <w:szCs w:val="20"/>
              </w:rPr>
            </w:pPr>
            <w:r>
              <w:rPr>
                <w:b w:val="0"/>
                <w:color w:val="000000"/>
                <w:sz w:val="20"/>
                <w:szCs w:val="20"/>
              </w:rPr>
              <w:t>Recursos naturales.</w:t>
            </w:r>
          </w:p>
          <w:p w14:paraId="5B544DE2" w14:textId="77777777" w:rsidR="00D33A22" w:rsidRDefault="00D65FAE">
            <w:pPr>
              <w:widowControl w:val="0"/>
              <w:numPr>
                <w:ilvl w:val="0"/>
                <w:numId w:val="23"/>
              </w:numPr>
              <w:pBdr>
                <w:top w:val="nil"/>
                <w:left w:val="nil"/>
                <w:bottom w:val="nil"/>
                <w:right w:val="nil"/>
                <w:between w:val="nil"/>
              </w:pBdr>
              <w:tabs>
                <w:tab w:val="left" w:pos="180"/>
              </w:tabs>
              <w:spacing w:line="276" w:lineRule="auto"/>
              <w:rPr>
                <w:b w:val="0"/>
                <w:color w:val="000000"/>
                <w:sz w:val="20"/>
                <w:szCs w:val="20"/>
              </w:rPr>
            </w:pPr>
            <w:r>
              <w:rPr>
                <w:b w:val="0"/>
                <w:color w:val="000000"/>
                <w:sz w:val="20"/>
                <w:szCs w:val="20"/>
              </w:rPr>
              <w:t>Renovación.</w:t>
            </w:r>
          </w:p>
          <w:p w14:paraId="4C3CAEB1" w14:textId="77777777" w:rsidR="00D33A22" w:rsidRDefault="00D65FAE">
            <w:pPr>
              <w:widowControl w:val="0"/>
              <w:numPr>
                <w:ilvl w:val="0"/>
                <w:numId w:val="23"/>
              </w:numPr>
              <w:pBdr>
                <w:top w:val="nil"/>
                <w:left w:val="nil"/>
                <w:bottom w:val="nil"/>
                <w:right w:val="nil"/>
                <w:between w:val="nil"/>
              </w:pBdr>
              <w:tabs>
                <w:tab w:val="left" w:pos="180"/>
              </w:tabs>
              <w:spacing w:line="276" w:lineRule="auto"/>
              <w:rPr>
                <w:b w:val="0"/>
                <w:color w:val="000000"/>
                <w:sz w:val="20"/>
                <w:szCs w:val="20"/>
              </w:rPr>
            </w:pPr>
            <w:r>
              <w:rPr>
                <w:b w:val="0"/>
                <w:color w:val="000000"/>
                <w:sz w:val="20"/>
                <w:szCs w:val="20"/>
              </w:rPr>
              <w:t>Niveles de contaminación.</w:t>
            </w:r>
          </w:p>
          <w:p w14:paraId="4F06A31A" w14:textId="77777777" w:rsidR="00D33A22" w:rsidRDefault="00D65FAE">
            <w:pPr>
              <w:widowControl w:val="0"/>
              <w:numPr>
                <w:ilvl w:val="0"/>
                <w:numId w:val="23"/>
              </w:numPr>
              <w:pBdr>
                <w:top w:val="nil"/>
                <w:left w:val="nil"/>
                <w:bottom w:val="nil"/>
                <w:right w:val="nil"/>
                <w:between w:val="nil"/>
              </w:pBdr>
              <w:tabs>
                <w:tab w:val="left" w:pos="180"/>
              </w:tabs>
              <w:spacing w:line="276" w:lineRule="auto"/>
              <w:rPr>
                <w:b w:val="0"/>
                <w:color w:val="000000"/>
                <w:sz w:val="20"/>
                <w:szCs w:val="20"/>
              </w:rPr>
            </w:pPr>
            <w:r>
              <w:rPr>
                <w:b w:val="0"/>
                <w:color w:val="000000"/>
                <w:sz w:val="20"/>
                <w:szCs w:val="20"/>
              </w:rPr>
              <w:t>Racionamiento energético.</w:t>
            </w:r>
          </w:p>
          <w:p w14:paraId="4CABFE60" w14:textId="77777777" w:rsidR="00D33A22" w:rsidRDefault="00D65FAE">
            <w:pPr>
              <w:widowControl w:val="0"/>
              <w:numPr>
                <w:ilvl w:val="0"/>
                <w:numId w:val="23"/>
              </w:numPr>
              <w:pBdr>
                <w:top w:val="nil"/>
                <w:left w:val="nil"/>
                <w:bottom w:val="nil"/>
                <w:right w:val="nil"/>
                <w:between w:val="nil"/>
              </w:pBdr>
              <w:tabs>
                <w:tab w:val="left" w:pos="180"/>
              </w:tabs>
              <w:spacing w:line="276" w:lineRule="auto"/>
              <w:rPr>
                <w:b w:val="0"/>
                <w:color w:val="000000"/>
                <w:sz w:val="20"/>
                <w:szCs w:val="20"/>
              </w:rPr>
            </w:pPr>
            <w:r>
              <w:rPr>
                <w:b w:val="0"/>
                <w:color w:val="000000"/>
                <w:sz w:val="20"/>
                <w:szCs w:val="20"/>
              </w:rPr>
              <w:t>Costo de la energía.</w:t>
            </w:r>
          </w:p>
          <w:p w14:paraId="7D4A9239" w14:textId="77777777" w:rsidR="00D33A22" w:rsidRDefault="00D33A22">
            <w:pPr>
              <w:spacing w:line="276" w:lineRule="auto"/>
              <w:rPr>
                <w:sz w:val="20"/>
                <w:szCs w:val="20"/>
              </w:rPr>
            </w:pPr>
          </w:p>
          <w:p w14:paraId="30D87D62" w14:textId="77777777" w:rsidR="00D33A22" w:rsidRDefault="00D65FAE">
            <w:pPr>
              <w:spacing w:line="276" w:lineRule="auto"/>
              <w:rPr>
                <w:sz w:val="20"/>
                <w:szCs w:val="20"/>
              </w:rPr>
            </w:pPr>
            <w:r>
              <w:rPr>
                <w:sz w:val="20"/>
                <w:szCs w:val="20"/>
              </w:rPr>
              <w:t xml:space="preserve">[10] 2.3 </w:t>
            </w:r>
            <w:proofErr w:type="spellStart"/>
            <w:r>
              <w:rPr>
                <w:sz w:val="20"/>
                <w:szCs w:val="20"/>
              </w:rPr>
              <w:t>Microentorno</w:t>
            </w:r>
            <w:proofErr w:type="spellEnd"/>
          </w:p>
          <w:p w14:paraId="7C4EE8FF" w14:textId="77777777" w:rsidR="00D33A22" w:rsidRDefault="00D33A22">
            <w:pPr>
              <w:widowControl w:val="0"/>
              <w:pBdr>
                <w:top w:val="nil"/>
                <w:left w:val="nil"/>
                <w:bottom w:val="nil"/>
                <w:right w:val="nil"/>
                <w:between w:val="nil"/>
              </w:pBdr>
              <w:spacing w:line="276" w:lineRule="auto"/>
              <w:ind w:right="1119"/>
              <w:jc w:val="both"/>
              <w:rPr>
                <w:b w:val="0"/>
                <w:color w:val="000000"/>
                <w:sz w:val="20"/>
                <w:szCs w:val="20"/>
              </w:rPr>
            </w:pPr>
          </w:p>
          <w:p w14:paraId="7A4D7B04" w14:textId="1F3B4235" w:rsidR="00D33A22" w:rsidRDefault="00D65FAE">
            <w:pPr>
              <w:widowControl w:val="0"/>
              <w:pBdr>
                <w:top w:val="nil"/>
                <w:left w:val="nil"/>
                <w:bottom w:val="nil"/>
                <w:right w:val="nil"/>
                <w:between w:val="nil"/>
              </w:pBdr>
              <w:spacing w:line="276" w:lineRule="auto"/>
              <w:ind w:right="59"/>
              <w:jc w:val="both"/>
              <w:rPr>
                <w:b w:val="0"/>
                <w:color w:val="000000"/>
                <w:sz w:val="20"/>
                <w:szCs w:val="20"/>
              </w:rPr>
            </w:pPr>
            <w:r>
              <w:rPr>
                <w:b w:val="0"/>
                <w:color w:val="000000"/>
                <w:sz w:val="20"/>
                <w:szCs w:val="20"/>
              </w:rPr>
              <w:t xml:space="preserve">“El </w:t>
            </w:r>
            <w:r>
              <w:rPr>
                <w:b w:val="0"/>
                <w:sz w:val="20"/>
                <w:szCs w:val="20"/>
              </w:rPr>
              <w:t>microambiente</w:t>
            </w:r>
            <w:r>
              <w:rPr>
                <w:b w:val="0"/>
                <w:color w:val="000000"/>
                <w:sz w:val="20"/>
                <w:szCs w:val="20"/>
              </w:rPr>
              <w:t xml:space="preserve"> es el ambiente más cercano a cada organización y constituye el nicho donde desarrolla sus operaciones, obtiene sus insumos y coloca sus productos y servicios” (Palacios, 2009, p. 22).</w:t>
            </w:r>
          </w:p>
          <w:p w14:paraId="09753660" w14:textId="77777777" w:rsidR="00D33A22" w:rsidRDefault="00D33A22">
            <w:pPr>
              <w:spacing w:line="276" w:lineRule="auto"/>
              <w:rPr>
                <w:b w:val="0"/>
                <w:sz w:val="20"/>
                <w:szCs w:val="20"/>
              </w:rPr>
            </w:pPr>
          </w:p>
          <w:p w14:paraId="70B3C655" w14:textId="77777777" w:rsidR="00D33A22" w:rsidRDefault="00D65FAE">
            <w:pPr>
              <w:spacing w:line="276" w:lineRule="auto"/>
              <w:rPr>
                <w:sz w:val="20"/>
                <w:szCs w:val="20"/>
              </w:rPr>
            </w:pPr>
            <w:r>
              <w:rPr>
                <w:sz w:val="20"/>
                <w:szCs w:val="20"/>
              </w:rPr>
              <w:t>Componentes de microambiente:</w:t>
            </w:r>
          </w:p>
          <w:p w14:paraId="3BCC9354" w14:textId="77777777" w:rsidR="00D33A22" w:rsidRDefault="00D33A22">
            <w:pPr>
              <w:spacing w:line="276" w:lineRule="auto"/>
              <w:rPr>
                <w:sz w:val="20"/>
                <w:szCs w:val="20"/>
              </w:rPr>
            </w:pPr>
          </w:p>
          <w:p w14:paraId="323CDF73" w14:textId="77777777" w:rsidR="00D33A22" w:rsidRDefault="00D65FAE">
            <w:pPr>
              <w:numPr>
                <w:ilvl w:val="0"/>
                <w:numId w:val="12"/>
              </w:numPr>
              <w:pBdr>
                <w:top w:val="nil"/>
                <w:left w:val="nil"/>
                <w:bottom w:val="nil"/>
                <w:right w:val="nil"/>
                <w:between w:val="nil"/>
              </w:pBdr>
              <w:spacing w:line="276" w:lineRule="auto"/>
              <w:rPr>
                <w:sz w:val="20"/>
                <w:szCs w:val="20"/>
              </w:rPr>
            </w:pPr>
            <w:r>
              <w:rPr>
                <w:b w:val="0"/>
                <w:color w:val="000000"/>
                <w:sz w:val="20"/>
                <w:szCs w:val="20"/>
              </w:rPr>
              <w:t>Competidores</w:t>
            </w:r>
          </w:p>
          <w:p w14:paraId="645501C3" w14:textId="77777777" w:rsidR="00D33A22" w:rsidRDefault="00D33A22">
            <w:pPr>
              <w:spacing w:line="276" w:lineRule="auto"/>
              <w:rPr>
                <w:sz w:val="20"/>
                <w:szCs w:val="20"/>
              </w:rPr>
            </w:pPr>
          </w:p>
          <w:p w14:paraId="2C317E84" w14:textId="77777777" w:rsidR="00D33A22" w:rsidRDefault="00D65FAE">
            <w:pPr>
              <w:tabs>
                <w:tab w:val="left" w:pos="4431"/>
              </w:tabs>
              <w:spacing w:before="14" w:line="276" w:lineRule="auto"/>
              <w:ind w:right="18"/>
              <w:jc w:val="both"/>
              <w:rPr>
                <w:b w:val="0"/>
                <w:sz w:val="20"/>
                <w:szCs w:val="20"/>
              </w:rPr>
            </w:pPr>
            <w:r>
              <w:rPr>
                <w:b w:val="0"/>
                <w:sz w:val="20"/>
                <w:szCs w:val="20"/>
              </w:rPr>
              <w:t xml:space="preserve">Otras empresas que participan en el mercado con productos y/o servicios similares. </w:t>
            </w:r>
          </w:p>
          <w:p w14:paraId="01CF5E48" w14:textId="77777777" w:rsidR="00D33A22" w:rsidRDefault="00D33A22">
            <w:pPr>
              <w:spacing w:line="276" w:lineRule="auto"/>
              <w:rPr>
                <w:b w:val="0"/>
                <w:sz w:val="20"/>
                <w:szCs w:val="20"/>
              </w:rPr>
            </w:pPr>
          </w:p>
          <w:p w14:paraId="0B6098D9" w14:textId="77777777" w:rsidR="00D33A22" w:rsidRDefault="00D65FAE">
            <w:pPr>
              <w:numPr>
                <w:ilvl w:val="0"/>
                <w:numId w:val="35"/>
              </w:numPr>
              <w:pBdr>
                <w:top w:val="nil"/>
                <w:left w:val="nil"/>
                <w:bottom w:val="nil"/>
                <w:right w:val="nil"/>
                <w:between w:val="nil"/>
              </w:pBdr>
              <w:spacing w:line="276" w:lineRule="auto"/>
              <w:rPr>
                <w:sz w:val="20"/>
                <w:szCs w:val="20"/>
              </w:rPr>
            </w:pPr>
            <w:r>
              <w:rPr>
                <w:b w:val="0"/>
                <w:color w:val="000000"/>
                <w:sz w:val="20"/>
                <w:szCs w:val="20"/>
              </w:rPr>
              <w:t>Proveedores</w:t>
            </w:r>
          </w:p>
          <w:p w14:paraId="13D46227" w14:textId="77777777" w:rsidR="00D33A22" w:rsidRDefault="00D33A22">
            <w:pPr>
              <w:widowControl w:val="0"/>
              <w:pBdr>
                <w:top w:val="nil"/>
                <w:left w:val="nil"/>
                <w:bottom w:val="nil"/>
                <w:right w:val="nil"/>
                <w:between w:val="nil"/>
              </w:pBdr>
              <w:spacing w:line="276" w:lineRule="auto"/>
              <w:ind w:right="1119"/>
              <w:jc w:val="both"/>
              <w:rPr>
                <w:b w:val="0"/>
                <w:color w:val="000000"/>
                <w:sz w:val="20"/>
                <w:szCs w:val="20"/>
              </w:rPr>
            </w:pPr>
          </w:p>
          <w:p w14:paraId="55C627CE" w14:textId="08211C80" w:rsidR="00D33A22" w:rsidRDefault="00D65FAE" w:rsidP="00A665C5">
            <w:pPr>
              <w:widowControl w:val="0"/>
              <w:pBdr>
                <w:top w:val="nil"/>
                <w:left w:val="nil"/>
                <w:bottom w:val="nil"/>
                <w:right w:val="nil"/>
                <w:between w:val="nil"/>
              </w:pBdr>
              <w:spacing w:line="276" w:lineRule="auto"/>
              <w:jc w:val="both"/>
              <w:rPr>
                <w:b w:val="0"/>
                <w:color w:val="000000"/>
                <w:sz w:val="20"/>
                <w:szCs w:val="20"/>
              </w:rPr>
            </w:pPr>
            <w:r>
              <w:rPr>
                <w:b w:val="0"/>
                <w:color w:val="000000"/>
                <w:sz w:val="20"/>
                <w:szCs w:val="20"/>
              </w:rPr>
              <w:t xml:space="preserve">Quienes suministran los recursos para la </w:t>
            </w:r>
            <w:r w:rsidR="00A665C5">
              <w:rPr>
                <w:b w:val="0"/>
                <w:color w:val="000000"/>
                <w:sz w:val="20"/>
                <w:szCs w:val="20"/>
              </w:rPr>
              <w:t>e</w:t>
            </w:r>
            <w:r>
              <w:rPr>
                <w:b w:val="0"/>
                <w:color w:val="000000"/>
                <w:sz w:val="20"/>
                <w:szCs w:val="20"/>
              </w:rPr>
              <w:t>laboración de un producto o prestación de un servicio.</w:t>
            </w:r>
          </w:p>
          <w:p w14:paraId="2DF1FCE4" w14:textId="77777777" w:rsidR="00D33A22" w:rsidRDefault="00D33A22">
            <w:pPr>
              <w:widowControl w:val="0"/>
              <w:pBdr>
                <w:top w:val="nil"/>
                <w:left w:val="nil"/>
                <w:bottom w:val="nil"/>
                <w:right w:val="nil"/>
                <w:between w:val="nil"/>
              </w:pBdr>
              <w:spacing w:line="276" w:lineRule="auto"/>
              <w:ind w:right="1119"/>
              <w:jc w:val="both"/>
              <w:rPr>
                <w:b w:val="0"/>
                <w:color w:val="000000"/>
                <w:sz w:val="20"/>
                <w:szCs w:val="20"/>
              </w:rPr>
            </w:pPr>
          </w:p>
          <w:p w14:paraId="377F79F7" w14:textId="77777777" w:rsidR="00D33A22" w:rsidRDefault="00D65FAE">
            <w:pPr>
              <w:numPr>
                <w:ilvl w:val="0"/>
                <w:numId w:val="20"/>
              </w:numPr>
              <w:pBdr>
                <w:top w:val="nil"/>
                <w:left w:val="nil"/>
                <w:bottom w:val="nil"/>
                <w:right w:val="nil"/>
                <w:between w:val="nil"/>
              </w:pBdr>
              <w:spacing w:line="276" w:lineRule="auto"/>
              <w:rPr>
                <w:sz w:val="20"/>
                <w:szCs w:val="20"/>
              </w:rPr>
            </w:pPr>
            <w:r>
              <w:rPr>
                <w:b w:val="0"/>
                <w:color w:val="000000"/>
                <w:sz w:val="20"/>
                <w:szCs w:val="20"/>
              </w:rPr>
              <w:t>Clientes</w:t>
            </w:r>
          </w:p>
          <w:p w14:paraId="1B694027" w14:textId="77777777" w:rsidR="00A665C5" w:rsidRDefault="00D65FAE">
            <w:pPr>
              <w:widowControl w:val="0"/>
              <w:pBdr>
                <w:top w:val="nil"/>
                <w:left w:val="nil"/>
                <w:bottom w:val="nil"/>
                <w:right w:val="nil"/>
                <w:between w:val="nil"/>
              </w:pBdr>
              <w:spacing w:line="276" w:lineRule="auto"/>
              <w:ind w:right="1119"/>
              <w:jc w:val="both"/>
              <w:rPr>
                <w:b w:val="0"/>
                <w:color w:val="000000"/>
                <w:sz w:val="20"/>
                <w:szCs w:val="20"/>
              </w:rPr>
            </w:pPr>
            <w:r>
              <w:rPr>
                <w:b w:val="0"/>
                <w:color w:val="000000"/>
                <w:sz w:val="20"/>
                <w:szCs w:val="20"/>
              </w:rPr>
              <w:t xml:space="preserve"> </w:t>
            </w:r>
          </w:p>
          <w:p w14:paraId="3076C8FB" w14:textId="2FCEDEAE" w:rsidR="00D33A22" w:rsidRDefault="00D65FAE">
            <w:pPr>
              <w:widowControl w:val="0"/>
              <w:pBdr>
                <w:top w:val="nil"/>
                <w:left w:val="nil"/>
                <w:bottom w:val="nil"/>
                <w:right w:val="nil"/>
                <w:between w:val="nil"/>
              </w:pBdr>
              <w:spacing w:line="276" w:lineRule="auto"/>
              <w:ind w:right="1119"/>
              <w:jc w:val="both"/>
              <w:rPr>
                <w:b w:val="0"/>
                <w:color w:val="000000"/>
                <w:sz w:val="20"/>
                <w:szCs w:val="20"/>
              </w:rPr>
            </w:pPr>
            <w:r>
              <w:rPr>
                <w:b w:val="0"/>
                <w:color w:val="000000"/>
                <w:sz w:val="20"/>
                <w:szCs w:val="20"/>
              </w:rPr>
              <w:t>Quienes compran los productos o servicios.</w:t>
            </w:r>
          </w:p>
          <w:p w14:paraId="58090D43" w14:textId="77777777" w:rsidR="00D33A22" w:rsidRDefault="00D33A22">
            <w:pPr>
              <w:spacing w:line="276" w:lineRule="auto"/>
              <w:rPr>
                <w:b w:val="0"/>
                <w:sz w:val="20"/>
                <w:szCs w:val="20"/>
              </w:rPr>
            </w:pPr>
          </w:p>
          <w:p w14:paraId="6E4EB980" w14:textId="77777777" w:rsidR="00D33A22" w:rsidRDefault="00D65FAE">
            <w:pPr>
              <w:numPr>
                <w:ilvl w:val="0"/>
                <w:numId w:val="34"/>
              </w:numPr>
              <w:pBdr>
                <w:top w:val="nil"/>
                <w:left w:val="nil"/>
                <w:bottom w:val="nil"/>
                <w:right w:val="nil"/>
                <w:between w:val="nil"/>
              </w:pBdr>
              <w:spacing w:line="276" w:lineRule="auto"/>
              <w:rPr>
                <w:sz w:val="20"/>
                <w:szCs w:val="20"/>
              </w:rPr>
            </w:pPr>
            <w:r>
              <w:rPr>
                <w:b w:val="0"/>
                <w:color w:val="000000"/>
                <w:sz w:val="20"/>
                <w:szCs w:val="20"/>
              </w:rPr>
              <w:t>Agencias reguladoras</w:t>
            </w:r>
          </w:p>
          <w:p w14:paraId="5D2F4E7F" w14:textId="77777777" w:rsidR="00D33A22" w:rsidRDefault="00D33A22">
            <w:pPr>
              <w:spacing w:line="276" w:lineRule="auto"/>
              <w:rPr>
                <w:sz w:val="20"/>
                <w:szCs w:val="20"/>
              </w:rPr>
            </w:pPr>
          </w:p>
          <w:p w14:paraId="7C1AAA24" w14:textId="23103C0A" w:rsidR="00D33A22" w:rsidRDefault="00D65FAE" w:rsidP="00716BC8">
            <w:pPr>
              <w:spacing w:line="276" w:lineRule="auto"/>
              <w:jc w:val="both"/>
              <w:rPr>
                <w:sz w:val="20"/>
                <w:szCs w:val="20"/>
              </w:rPr>
            </w:pPr>
            <w:r>
              <w:rPr>
                <w:b w:val="0"/>
                <w:sz w:val="20"/>
                <w:szCs w:val="20"/>
              </w:rPr>
              <w:t>Conformadas por entes fiscalizadores del Estado (Sindicatos, gremios y asociaciones de usuarios) que se encargan de regular y ejercer autoridad sobre un área específica.</w:t>
            </w:r>
          </w:p>
        </w:tc>
        <w:tc>
          <w:tcPr>
            <w:tcW w:w="4302" w:type="dxa"/>
            <w:tcMar>
              <w:top w:w="100" w:type="dxa"/>
              <w:left w:w="100" w:type="dxa"/>
              <w:bottom w:w="100" w:type="dxa"/>
              <w:right w:w="100" w:type="dxa"/>
            </w:tcMar>
          </w:tcPr>
          <w:p w14:paraId="25FE24E2" w14:textId="77777777" w:rsidR="00D33A22" w:rsidRDefault="00D65FAE">
            <w:pPr>
              <w:spacing w:line="276" w:lineRule="auto"/>
              <w:rPr>
                <w:b w:val="0"/>
                <w:color w:val="FF0000"/>
                <w:sz w:val="20"/>
                <w:szCs w:val="20"/>
              </w:rPr>
            </w:pPr>
            <w:r>
              <w:rPr>
                <w:b w:val="0"/>
                <w:color w:val="FF0000"/>
                <w:sz w:val="20"/>
                <w:szCs w:val="20"/>
              </w:rPr>
              <w:lastRenderedPageBreak/>
              <w:t>Presentación tema2</w:t>
            </w:r>
          </w:p>
          <w:p w14:paraId="21D9CB0B" w14:textId="77777777" w:rsidR="00D33A22" w:rsidRDefault="00D65FAE">
            <w:pPr>
              <w:spacing w:line="276" w:lineRule="auto"/>
              <w:rPr>
                <w:b w:val="0"/>
                <w:color w:val="FF0000"/>
                <w:sz w:val="20"/>
                <w:szCs w:val="20"/>
              </w:rPr>
            </w:pPr>
            <w:r>
              <w:rPr>
                <w:sz w:val="20"/>
                <w:szCs w:val="20"/>
              </w:rPr>
              <w:t xml:space="preserve">[6] </w:t>
            </w:r>
            <w:r>
              <w:rPr>
                <w:b w:val="0"/>
                <w:color w:val="FF0000"/>
                <w:sz w:val="20"/>
                <w:szCs w:val="20"/>
              </w:rPr>
              <w:t>Texto con imagen</w:t>
            </w:r>
          </w:p>
          <w:p w14:paraId="3B4F2FC6" w14:textId="77777777" w:rsidR="00D33A22" w:rsidRDefault="00D33A22">
            <w:pPr>
              <w:spacing w:line="276" w:lineRule="auto"/>
              <w:rPr>
                <w:sz w:val="20"/>
                <w:szCs w:val="20"/>
              </w:rPr>
            </w:pPr>
          </w:p>
          <w:p w14:paraId="67E8A368" w14:textId="77777777" w:rsidR="00D33A22" w:rsidRDefault="00D33A22">
            <w:pPr>
              <w:spacing w:line="276" w:lineRule="auto"/>
              <w:rPr>
                <w:sz w:val="20"/>
                <w:szCs w:val="20"/>
              </w:rPr>
            </w:pPr>
          </w:p>
          <w:p w14:paraId="62D1BCDF" w14:textId="77777777" w:rsidR="00D33A22" w:rsidRDefault="00D65FAE">
            <w:pPr>
              <w:spacing w:line="276" w:lineRule="auto"/>
              <w:rPr>
                <w:sz w:val="20"/>
                <w:szCs w:val="20"/>
              </w:rPr>
            </w:pPr>
            <w:r>
              <w:rPr>
                <w:noProof/>
              </w:rPr>
              <w:drawing>
                <wp:inline distT="0" distB="0" distL="0" distR="0" wp14:anchorId="57A11D75" wp14:editId="5AF3F05D">
                  <wp:extent cx="1038047" cy="697936"/>
                  <wp:effectExtent l="0" t="0" r="0" b="0"/>
                  <wp:docPr id="40"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9"/>
                          <a:srcRect/>
                          <a:stretch>
                            <a:fillRect/>
                          </a:stretch>
                        </pic:blipFill>
                        <pic:spPr>
                          <a:xfrm>
                            <a:off x="0" y="0"/>
                            <a:ext cx="1038047" cy="697936"/>
                          </a:xfrm>
                          <a:prstGeom prst="rect">
                            <a:avLst/>
                          </a:prstGeom>
                          <a:ln/>
                        </pic:spPr>
                      </pic:pic>
                    </a:graphicData>
                  </a:graphic>
                </wp:inline>
              </w:drawing>
            </w:r>
            <w:r>
              <w:rPr>
                <w:sz w:val="20"/>
                <w:szCs w:val="20"/>
              </w:rPr>
              <w:t xml:space="preserve"> </w:t>
            </w:r>
            <w:hyperlink r:id="rId20">
              <w:r>
                <w:rPr>
                  <w:b w:val="0"/>
                  <w:color w:val="0000FF"/>
                  <w:sz w:val="20"/>
                  <w:szCs w:val="20"/>
                  <w:u w:val="single"/>
                </w:rPr>
                <w:t>ver imagen</w:t>
              </w:r>
            </w:hyperlink>
          </w:p>
          <w:p w14:paraId="2347AD07" w14:textId="77777777" w:rsidR="00D33A22" w:rsidRDefault="00D33A22">
            <w:pPr>
              <w:spacing w:line="276" w:lineRule="auto"/>
              <w:rPr>
                <w:sz w:val="20"/>
                <w:szCs w:val="20"/>
              </w:rPr>
            </w:pPr>
          </w:p>
          <w:p w14:paraId="0FC59C3E" w14:textId="77777777" w:rsidR="00D33A22" w:rsidRDefault="00D33A22">
            <w:pPr>
              <w:spacing w:line="276" w:lineRule="auto"/>
              <w:rPr>
                <w:sz w:val="20"/>
                <w:szCs w:val="20"/>
              </w:rPr>
            </w:pPr>
          </w:p>
          <w:p w14:paraId="2B07C0EE" w14:textId="77777777" w:rsidR="00D33A22" w:rsidRDefault="00D33A22">
            <w:pPr>
              <w:spacing w:line="276" w:lineRule="auto"/>
              <w:rPr>
                <w:sz w:val="20"/>
                <w:szCs w:val="20"/>
              </w:rPr>
            </w:pPr>
          </w:p>
          <w:p w14:paraId="63812C19" w14:textId="77777777" w:rsidR="00D33A22" w:rsidRDefault="00D33A22">
            <w:pPr>
              <w:spacing w:line="276" w:lineRule="auto"/>
              <w:rPr>
                <w:sz w:val="20"/>
                <w:szCs w:val="20"/>
              </w:rPr>
            </w:pPr>
          </w:p>
          <w:p w14:paraId="6D85996A" w14:textId="77777777" w:rsidR="00D33A22" w:rsidRDefault="00D65FAE">
            <w:pPr>
              <w:spacing w:line="276" w:lineRule="auto"/>
              <w:jc w:val="both"/>
              <w:rPr>
                <w:sz w:val="20"/>
                <w:szCs w:val="20"/>
              </w:rPr>
            </w:pPr>
            <w:r>
              <w:rPr>
                <w:sz w:val="20"/>
                <w:szCs w:val="20"/>
              </w:rPr>
              <w:t>[7]</w:t>
            </w:r>
          </w:p>
          <w:p w14:paraId="395B6BA6" w14:textId="77777777" w:rsidR="00D33A22" w:rsidRDefault="00D65FAE">
            <w:pPr>
              <w:spacing w:line="276" w:lineRule="auto"/>
              <w:jc w:val="both"/>
              <w:rPr>
                <w:color w:val="FF0000"/>
                <w:sz w:val="20"/>
                <w:szCs w:val="20"/>
              </w:rPr>
            </w:pPr>
            <w:r>
              <w:rPr>
                <w:color w:val="FF0000"/>
                <w:sz w:val="20"/>
                <w:szCs w:val="20"/>
              </w:rPr>
              <w:t>Texto con imagen</w:t>
            </w:r>
          </w:p>
          <w:p w14:paraId="033D87C4" w14:textId="77777777" w:rsidR="00D33A22" w:rsidRDefault="00D65FAE">
            <w:pPr>
              <w:widowControl w:val="0"/>
              <w:spacing w:before="9" w:line="276" w:lineRule="auto"/>
              <w:rPr>
                <w:sz w:val="20"/>
                <w:szCs w:val="20"/>
              </w:rPr>
            </w:pPr>
            <w:r>
              <w:rPr>
                <w:noProof/>
              </w:rPr>
              <w:drawing>
                <wp:inline distT="0" distB="0" distL="114300" distR="114300" wp14:anchorId="5B58F7F9" wp14:editId="7F2E03A3">
                  <wp:extent cx="1009650" cy="971550"/>
                  <wp:effectExtent l="0" t="0" r="0" b="0"/>
                  <wp:docPr id="44"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6"/>
                          <a:srcRect/>
                          <a:stretch>
                            <a:fillRect/>
                          </a:stretch>
                        </pic:blipFill>
                        <pic:spPr>
                          <a:xfrm>
                            <a:off x="0" y="0"/>
                            <a:ext cx="1009650" cy="971550"/>
                          </a:xfrm>
                          <a:prstGeom prst="rect">
                            <a:avLst/>
                          </a:prstGeom>
                          <a:ln/>
                        </pic:spPr>
                      </pic:pic>
                    </a:graphicData>
                  </a:graphic>
                </wp:inline>
              </w:drawing>
            </w:r>
            <w:r>
              <w:rPr>
                <w:sz w:val="20"/>
                <w:szCs w:val="20"/>
              </w:rPr>
              <w:t xml:space="preserve">           </w:t>
            </w:r>
          </w:p>
          <w:p w14:paraId="6A8E101D" w14:textId="77777777" w:rsidR="00D33A22" w:rsidRDefault="00D65FAE">
            <w:pPr>
              <w:widowControl w:val="0"/>
              <w:spacing w:before="9" w:line="276" w:lineRule="auto"/>
              <w:rPr>
                <w:b w:val="0"/>
                <w:i/>
                <w:sz w:val="20"/>
                <w:szCs w:val="20"/>
              </w:rPr>
            </w:pPr>
            <w:r>
              <w:rPr>
                <w:sz w:val="20"/>
                <w:szCs w:val="20"/>
              </w:rPr>
              <w:t xml:space="preserve"> </w:t>
            </w:r>
            <w:r>
              <w:rPr>
                <w:b w:val="0"/>
                <w:i/>
                <w:sz w:val="20"/>
                <w:szCs w:val="20"/>
              </w:rPr>
              <w:t>Fuente: Autoría Propia</w:t>
            </w:r>
          </w:p>
          <w:p w14:paraId="670D254B" w14:textId="77777777" w:rsidR="00D33A22" w:rsidRDefault="00D33A22">
            <w:pPr>
              <w:spacing w:line="276" w:lineRule="auto"/>
              <w:jc w:val="both"/>
              <w:rPr>
                <w:color w:val="FF0000"/>
                <w:sz w:val="20"/>
                <w:szCs w:val="20"/>
              </w:rPr>
            </w:pPr>
          </w:p>
          <w:p w14:paraId="7E5C8948" w14:textId="1ABA4C62" w:rsidR="00D33A22" w:rsidRDefault="00D65FAE">
            <w:pPr>
              <w:spacing w:line="276" w:lineRule="auto"/>
              <w:jc w:val="both"/>
              <w:rPr>
                <w:sz w:val="20"/>
                <w:szCs w:val="20"/>
              </w:rPr>
            </w:pPr>
            <w:bookmarkStart w:id="2" w:name="_30j0zll" w:colFirst="0" w:colLast="0"/>
            <w:bookmarkEnd w:id="2"/>
            <w:r>
              <w:rPr>
                <w:b w:val="0"/>
                <w:sz w:val="20"/>
                <w:szCs w:val="20"/>
                <w:highlight w:val="yellow"/>
              </w:rPr>
              <w:t>Esta gráfica se encuentra en el documento ANEXOS – CF2</w:t>
            </w:r>
            <w:r w:rsidR="00C05801">
              <w:rPr>
                <w:b w:val="0"/>
                <w:sz w:val="20"/>
                <w:szCs w:val="20"/>
                <w:highlight w:val="yellow"/>
              </w:rPr>
              <w:t>. S</w:t>
            </w:r>
            <w:r>
              <w:rPr>
                <w:b w:val="0"/>
                <w:sz w:val="20"/>
                <w:szCs w:val="20"/>
                <w:highlight w:val="yellow"/>
              </w:rPr>
              <w:t>e ubica como:</w:t>
            </w:r>
            <w:r>
              <w:rPr>
                <w:sz w:val="20"/>
                <w:szCs w:val="20"/>
                <w:highlight w:val="yellow"/>
              </w:rPr>
              <w:t xml:space="preserve"> </w:t>
            </w:r>
            <w:r>
              <w:rPr>
                <w:b w:val="0"/>
                <w:color w:val="000000"/>
                <w:sz w:val="20"/>
                <w:szCs w:val="20"/>
                <w:highlight w:val="yellow"/>
              </w:rPr>
              <w:t>ANEXO T2_1; se entrega editable, adecuar a la línea gráfica del programa.</w:t>
            </w:r>
          </w:p>
          <w:p w14:paraId="3F0B8398" w14:textId="77777777" w:rsidR="00D33A22" w:rsidRDefault="00D33A22">
            <w:pPr>
              <w:pBdr>
                <w:top w:val="nil"/>
                <w:left w:val="nil"/>
                <w:bottom w:val="nil"/>
                <w:right w:val="nil"/>
                <w:between w:val="nil"/>
              </w:pBdr>
              <w:spacing w:line="276" w:lineRule="auto"/>
              <w:jc w:val="both"/>
              <w:rPr>
                <w:sz w:val="20"/>
                <w:szCs w:val="20"/>
              </w:rPr>
            </w:pPr>
          </w:p>
          <w:p w14:paraId="37C4428C" w14:textId="77777777" w:rsidR="00D33A22" w:rsidRDefault="00D33A22">
            <w:pPr>
              <w:spacing w:line="276" w:lineRule="auto"/>
              <w:rPr>
                <w:sz w:val="20"/>
                <w:szCs w:val="20"/>
              </w:rPr>
            </w:pPr>
          </w:p>
          <w:p w14:paraId="7F39D703" w14:textId="77777777" w:rsidR="00D33A22" w:rsidRDefault="00D33A22">
            <w:pPr>
              <w:spacing w:line="276" w:lineRule="auto"/>
              <w:rPr>
                <w:sz w:val="20"/>
                <w:szCs w:val="20"/>
              </w:rPr>
            </w:pPr>
          </w:p>
          <w:p w14:paraId="68FA8C58" w14:textId="77777777" w:rsidR="00D33A22" w:rsidRDefault="00D33A22">
            <w:pPr>
              <w:spacing w:line="276" w:lineRule="auto"/>
              <w:rPr>
                <w:sz w:val="20"/>
                <w:szCs w:val="20"/>
              </w:rPr>
            </w:pPr>
          </w:p>
          <w:p w14:paraId="6EE6E85A" w14:textId="77777777" w:rsidR="00D33A22" w:rsidRDefault="00D33A22">
            <w:pPr>
              <w:spacing w:line="276" w:lineRule="auto"/>
              <w:rPr>
                <w:sz w:val="20"/>
                <w:szCs w:val="20"/>
              </w:rPr>
            </w:pPr>
          </w:p>
          <w:p w14:paraId="2B6CC37A" w14:textId="77777777" w:rsidR="00D33A22" w:rsidRDefault="00D33A22">
            <w:pPr>
              <w:spacing w:line="276" w:lineRule="auto"/>
              <w:rPr>
                <w:sz w:val="20"/>
                <w:szCs w:val="20"/>
              </w:rPr>
            </w:pPr>
          </w:p>
          <w:p w14:paraId="0693DFB0" w14:textId="77777777" w:rsidR="00D33A22" w:rsidRDefault="00D65FAE">
            <w:pPr>
              <w:spacing w:line="276" w:lineRule="auto"/>
              <w:rPr>
                <w:color w:val="FF0000"/>
                <w:sz w:val="20"/>
                <w:szCs w:val="20"/>
              </w:rPr>
            </w:pPr>
            <w:r>
              <w:rPr>
                <w:sz w:val="20"/>
                <w:szCs w:val="20"/>
              </w:rPr>
              <w:t xml:space="preserve">[8] </w:t>
            </w:r>
            <w:r>
              <w:rPr>
                <w:color w:val="FF0000"/>
                <w:sz w:val="20"/>
                <w:szCs w:val="20"/>
              </w:rPr>
              <w:t>Texto con imagen</w:t>
            </w:r>
          </w:p>
          <w:p w14:paraId="71F91789" w14:textId="77777777" w:rsidR="00D33A22" w:rsidRDefault="00D33A22">
            <w:pPr>
              <w:spacing w:line="276" w:lineRule="auto"/>
              <w:rPr>
                <w:color w:val="FF0000"/>
                <w:sz w:val="20"/>
                <w:szCs w:val="20"/>
              </w:rPr>
            </w:pPr>
          </w:p>
          <w:p w14:paraId="7C08D03D" w14:textId="77777777" w:rsidR="00D33A22" w:rsidRDefault="00D65FAE">
            <w:pPr>
              <w:spacing w:line="276" w:lineRule="auto"/>
              <w:jc w:val="both"/>
              <w:rPr>
                <w:b w:val="0"/>
                <w:sz w:val="20"/>
                <w:szCs w:val="20"/>
              </w:rPr>
            </w:pPr>
            <w:r>
              <w:rPr>
                <w:noProof/>
              </w:rPr>
              <w:drawing>
                <wp:inline distT="0" distB="0" distL="0" distR="0" wp14:anchorId="234E91E8" wp14:editId="18403758">
                  <wp:extent cx="2604770" cy="2332355"/>
                  <wp:effectExtent l="0" t="0" r="0" b="0"/>
                  <wp:docPr id="4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7"/>
                          <a:srcRect/>
                          <a:stretch>
                            <a:fillRect/>
                          </a:stretch>
                        </pic:blipFill>
                        <pic:spPr>
                          <a:xfrm>
                            <a:off x="0" y="0"/>
                            <a:ext cx="2604770" cy="2332355"/>
                          </a:xfrm>
                          <a:prstGeom prst="rect">
                            <a:avLst/>
                          </a:prstGeom>
                          <a:ln/>
                        </pic:spPr>
                      </pic:pic>
                    </a:graphicData>
                  </a:graphic>
                </wp:inline>
              </w:drawing>
            </w:r>
          </w:p>
          <w:p w14:paraId="79299C88" w14:textId="77777777" w:rsidR="00D33A22" w:rsidRDefault="00D65FAE">
            <w:pPr>
              <w:spacing w:line="276" w:lineRule="auto"/>
              <w:jc w:val="both"/>
              <w:rPr>
                <w:b w:val="0"/>
                <w:i/>
                <w:sz w:val="20"/>
                <w:szCs w:val="20"/>
              </w:rPr>
            </w:pPr>
            <w:r>
              <w:rPr>
                <w:b w:val="0"/>
                <w:i/>
                <w:sz w:val="20"/>
                <w:szCs w:val="20"/>
              </w:rPr>
              <w:t xml:space="preserve">Fuente: Autoría propia </w:t>
            </w:r>
          </w:p>
          <w:p w14:paraId="4C670EA8" w14:textId="77777777" w:rsidR="00D33A22" w:rsidRDefault="00D33A22">
            <w:pPr>
              <w:spacing w:line="276" w:lineRule="auto"/>
              <w:rPr>
                <w:color w:val="FF0000"/>
                <w:sz w:val="20"/>
                <w:szCs w:val="20"/>
              </w:rPr>
            </w:pPr>
          </w:p>
          <w:p w14:paraId="28AA299C" w14:textId="77777777" w:rsidR="00D33A22" w:rsidRDefault="00D65FAE">
            <w:pPr>
              <w:spacing w:line="276" w:lineRule="auto"/>
              <w:jc w:val="both"/>
              <w:rPr>
                <w:sz w:val="20"/>
                <w:szCs w:val="20"/>
              </w:rPr>
            </w:pPr>
            <w:bookmarkStart w:id="3" w:name="_1fob9te" w:colFirst="0" w:colLast="0"/>
            <w:bookmarkEnd w:id="3"/>
            <w:r>
              <w:rPr>
                <w:b w:val="0"/>
                <w:sz w:val="20"/>
                <w:szCs w:val="20"/>
                <w:highlight w:val="yellow"/>
              </w:rPr>
              <w:t>Esta gráfica se encuentra en el documento ANEXOS – CF2 y se ubica como:</w:t>
            </w:r>
            <w:r>
              <w:rPr>
                <w:sz w:val="20"/>
                <w:szCs w:val="20"/>
                <w:highlight w:val="yellow"/>
              </w:rPr>
              <w:t xml:space="preserve"> </w:t>
            </w:r>
            <w:r>
              <w:rPr>
                <w:b w:val="0"/>
                <w:color w:val="000000"/>
                <w:sz w:val="20"/>
                <w:szCs w:val="20"/>
                <w:highlight w:val="yellow"/>
              </w:rPr>
              <w:t>ANEXO T2_2; se entrega editable, adecuar a la línea gráfica del programa.</w:t>
            </w:r>
          </w:p>
          <w:p w14:paraId="230B12B3" w14:textId="77777777" w:rsidR="00D33A22" w:rsidRDefault="00D33A22">
            <w:pPr>
              <w:spacing w:line="276" w:lineRule="auto"/>
              <w:rPr>
                <w:sz w:val="20"/>
                <w:szCs w:val="20"/>
              </w:rPr>
            </w:pPr>
          </w:p>
          <w:p w14:paraId="7AD92C60" w14:textId="77777777" w:rsidR="00D33A22" w:rsidRDefault="00D33A22">
            <w:pPr>
              <w:spacing w:line="276" w:lineRule="auto"/>
              <w:rPr>
                <w:sz w:val="20"/>
                <w:szCs w:val="20"/>
              </w:rPr>
            </w:pPr>
          </w:p>
          <w:p w14:paraId="7888466C" w14:textId="77777777" w:rsidR="00D33A22" w:rsidRDefault="00D33A22">
            <w:pPr>
              <w:spacing w:line="276" w:lineRule="auto"/>
              <w:rPr>
                <w:sz w:val="20"/>
                <w:szCs w:val="20"/>
              </w:rPr>
            </w:pPr>
          </w:p>
          <w:p w14:paraId="1F029EA3" w14:textId="77777777" w:rsidR="00D33A22" w:rsidRDefault="00D33A22">
            <w:pPr>
              <w:spacing w:line="276" w:lineRule="auto"/>
              <w:rPr>
                <w:sz w:val="20"/>
                <w:szCs w:val="20"/>
              </w:rPr>
            </w:pPr>
          </w:p>
          <w:p w14:paraId="428CA15D" w14:textId="77777777" w:rsidR="00D33A22" w:rsidRDefault="00D33A22">
            <w:pPr>
              <w:spacing w:line="276" w:lineRule="auto"/>
              <w:rPr>
                <w:sz w:val="20"/>
                <w:szCs w:val="20"/>
              </w:rPr>
            </w:pPr>
          </w:p>
          <w:p w14:paraId="281757EF" w14:textId="77777777" w:rsidR="00D33A22" w:rsidRDefault="00D33A22">
            <w:pPr>
              <w:spacing w:line="276" w:lineRule="auto"/>
              <w:rPr>
                <w:sz w:val="20"/>
                <w:szCs w:val="20"/>
              </w:rPr>
            </w:pPr>
          </w:p>
          <w:p w14:paraId="22953BED" w14:textId="77777777" w:rsidR="00D33A22" w:rsidRDefault="00D65FAE">
            <w:pPr>
              <w:spacing w:line="276" w:lineRule="auto"/>
              <w:jc w:val="both"/>
              <w:rPr>
                <w:sz w:val="20"/>
                <w:szCs w:val="20"/>
              </w:rPr>
            </w:pPr>
            <w:r>
              <w:rPr>
                <w:noProof/>
              </w:rPr>
              <w:drawing>
                <wp:inline distT="0" distB="0" distL="114300" distR="114300" wp14:anchorId="7297D813" wp14:editId="46493814">
                  <wp:extent cx="2171700" cy="1352550"/>
                  <wp:effectExtent l="0" t="0" r="0" b="0"/>
                  <wp:docPr id="43"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8"/>
                          <a:srcRect/>
                          <a:stretch>
                            <a:fillRect/>
                          </a:stretch>
                        </pic:blipFill>
                        <pic:spPr>
                          <a:xfrm>
                            <a:off x="0" y="0"/>
                            <a:ext cx="2171700" cy="1352550"/>
                          </a:xfrm>
                          <a:prstGeom prst="rect">
                            <a:avLst/>
                          </a:prstGeom>
                          <a:ln/>
                        </pic:spPr>
                      </pic:pic>
                    </a:graphicData>
                  </a:graphic>
                </wp:inline>
              </w:drawing>
            </w:r>
          </w:p>
          <w:p w14:paraId="5228AD3E" w14:textId="77777777" w:rsidR="00D33A22" w:rsidRDefault="00D33A22">
            <w:pPr>
              <w:spacing w:line="276" w:lineRule="auto"/>
              <w:jc w:val="both"/>
              <w:rPr>
                <w:sz w:val="20"/>
                <w:szCs w:val="20"/>
              </w:rPr>
            </w:pPr>
          </w:p>
          <w:p w14:paraId="7D8AFB90" w14:textId="77777777" w:rsidR="00D33A22" w:rsidRDefault="00D65FAE">
            <w:pPr>
              <w:spacing w:line="276" w:lineRule="auto"/>
              <w:jc w:val="both"/>
              <w:rPr>
                <w:b w:val="0"/>
                <w:i/>
                <w:sz w:val="20"/>
                <w:szCs w:val="20"/>
              </w:rPr>
            </w:pPr>
            <w:r>
              <w:rPr>
                <w:b w:val="0"/>
                <w:i/>
                <w:sz w:val="20"/>
                <w:szCs w:val="20"/>
              </w:rPr>
              <w:t xml:space="preserve">Fuente: Autoría propia </w:t>
            </w:r>
          </w:p>
          <w:p w14:paraId="57E1AD8F" w14:textId="77777777" w:rsidR="00D33A22" w:rsidRDefault="00D33A22">
            <w:pPr>
              <w:spacing w:line="276" w:lineRule="auto"/>
              <w:rPr>
                <w:sz w:val="20"/>
                <w:szCs w:val="20"/>
              </w:rPr>
            </w:pPr>
          </w:p>
          <w:p w14:paraId="07CC36AC" w14:textId="77777777" w:rsidR="00D33A22" w:rsidRDefault="00D65FAE">
            <w:pPr>
              <w:spacing w:line="276" w:lineRule="auto"/>
              <w:jc w:val="both"/>
              <w:rPr>
                <w:sz w:val="20"/>
                <w:szCs w:val="20"/>
              </w:rPr>
            </w:pPr>
            <w:bookmarkStart w:id="4" w:name="_3znysh7" w:colFirst="0" w:colLast="0"/>
            <w:bookmarkEnd w:id="4"/>
            <w:r>
              <w:rPr>
                <w:b w:val="0"/>
                <w:sz w:val="20"/>
                <w:szCs w:val="20"/>
                <w:highlight w:val="yellow"/>
              </w:rPr>
              <w:t>Esta gráfica se encuentra en el documento ANEXOS – CF2 y se ubica como:</w:t>
            </w:r>
            <w:r>
              <w:rPr>
                <w:sz w:val="20"/>
                <w:szCs w:val="20"/>
                <w:highlight w:val="yellow"/>
              </w:rPr>
              <w:t xml:space="preserve"> </w:t>
            </w:r>
            <w:r>
              <w:rPr>
                <w:b w:val="0"/>
                <w:color w:val="000000"/>
                <w:sz w:val="20"/>
                <w:szCs w:val="20"/>
                <w:highlight w:val="yellow"/>
              </w:rPr>
              <w:t>ANEXO T2_3; se entrega editable, adecuar a la línea gráfica del programa.</w:t>
            </w:r>
          </w:p>
          <w:p w14:paraId="405A114B" w14:textId="77777777" w:rsidR="00D33A22" w:rsidRDefault="00D33A22">
            <w:pPr>
              <w:widowControl w:val="0"/>
              <w:spacing w:before="92" w:line="276" w:lineRule="auto"/>
              <w:ind w:left="37"/>
              <w:jc w:val="both"/>
              <w:rPr>
                <w:sz w:val="20"/>
                <w:szCs w:val="20"/>
              </w:rPr>
            </w:pPr>
          </w:p>
          <w:p w14:paraId="38512AC1" w14:textId="77777777" w:rsidR="00D33A22" w:rsidRDefault="00D65FAE">
            <w:pPr>
              <w:widowControl w:val="0"/>
              <w:spacing w:before="92" w:line="276" w:lineRule="auto"/>
              <w:ind w:left="37"/>
              <w:jc w:val="both"/>
              <w:rPr>
                <w:color w:val="FF0000"/>
                <w:sz w:val="20"/>
                <w:szCs w:val="20"/>
              </w:rPr>
            </w:pPr>
            <w:r>
              <w:rPr>
                <w:sz w:val="20"/>
                <w:szCs w:val="20"/>
              </w:rPr>
              <w:lastRenderedPageBreak/>
              <w:t xml:space="preserve">[9] </w:t>
            </w:r>
            <w:r>
              <w:rPr>
                <w:color w:val="FF0000"/>
                <w:sz w:val="20"/>
                <w:szCs w:val="20"/>
              </w:rPr>
              <w:t>Texto con imagen</w:t>
            </w:r>
          </w:p>
          <w:p w14:paraId="1CE2015C" w14:textId="77777777" w:rsidR="00D33A22" w:rsidRDefault="00D65FAE">
            <w:pPr>
              <w:widowControl w:val="0"/>
              <w:spacing w:before="92" w:line="276" w:lineRule="auto"/>
              <w:ind w:left="37"/>
              <w:jc w:val="both"/>
              <w:rPr>
                <w:color w:val="FF0000"/>
                <w:sz w:val="20"/>
                <w:szCs w:val="20"/>
              </w:rPr>
            </w:pPr>
            <w:r>
              <w:rPr>
                <w:color w:val="FF0000"/>
                <w:sz w:val="20"/>
                <w:szCs w:val="20"/>
              </w:rPr>
              <w:t>Realizar una gráfica de este tipo para mostrar la información de cada entorno</w:t>
            </w:r>
          </w:p>
          <w:p w14:paraId="255AF8B2" w14:textId="77777777" w:rsidR="00D33A22" w:rsidRDefault="00D65FAE">
            <w:pPr>
              <w:widowControl w:val="0"/>
              <w:spacing w:before="92" w:line="276" w:lineRule="auto"/>
              <w:ind w:left="37"/>
              <w:jc w:val="both"/>
              <w:rPr>
                <w:sz w:val="20"/>
                <w:szCs w:val="20"/>
              </w:rPr>
            </w:pPr>
            <w:r>
              <w:rPr>
                <w:noProof/>
              </w:rPr>
              <w:drawing>
                <wp:inline distT="0" distB="0" distL="0" distR="0" wp14:anchorId="01F935C1" wp14:editId="508FE276">
                  <wp:extent cx="2385695" cy="970280"/>
                  <wp:effectExtent l="0" t="0" r="0" b="0"/>
                  <wp:docPr id="45"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1"/>
                          <a:srcRect/>
                          <a:stretch>
                            <a:fillRect/>
                          </a:stretch>
                        </pic:blipFill>
                        <pic:spPr>
                          <a:xfrm>
                            <a:off x="0" y="0"/>
                            <a:ext cx="2385695" cy="970280"/>
                          </a:xfrm>
                          <a:prstGeom prst="rect">
                            <a:avLst/>
                          </a:prstGeom>
                          <a:ln/>
                        </pic:spPr>
                      </pic:pic>
                    </a:graphicData>
                  </a:graphic>
                </wp:inline>
              </w:drawing>
            </w:r>
            <w:r>
              <w:rPr>
                <w:noProof/>
              </w:rPr>
              <mc:AlternateContent>
                <mc:Choice Requires="wps">
                  <w:drawing>
                    <wp:anchor distT="0" distB="0" distL="114300" distR="114300" simplePos="0" relativeHeight="251659264" behindDoc="0" locked="0" layoutInCell="1" hidden="0" allowOverlap="1" wp14:anchorId="3AEFAF4C" wp14:editId="1824CCB4">
                      <wp:simplePos x="0" y="0"/>
                      <wp:positionH relativeFrom="column">
                        <wp:posOffset>647700</wp:posOffset>
                      </wp:positionH>
                      <wp:positionV relativeFrom="paragraph">
                        <wp:posOffset>393700</wp:posOffset>
                      </wp:positionV>
                      <wp:extent cx="1085850" cy="361950"/>
                      <wp:effectExtent l="0" t="0" r="0" b="0"/>
                      <wp:wrapNone/>
                      <wp:docPr id="1" name="Rectángulo 1"/>
                      <wp:cNvGraphicFramePr/>
                      <a:graphic xmlns:a="http://schemas.openxmlformats.org/drawingml/2006/main">
                        <a:graphicData uri="http://schemas.microsoft.com/office/word/2010/wordprocessingShape">
                          <wps:wsp>
                            <wps:cNvSpPr/>
                            <wps:spPr>
                              <a:xfrm>
                                <a:off x="4807838" y="3603788"/>
                                <a:ext cx="1076325" cy="352425"/>
                              </a:xfrm>
                              <a:prstGeom prst="rect">
                                <a:avLst/>
                              </a:prstGeom>
                              <a:noFill/>
                              <a:ln>
                                <a:noFill/>
                              </a:ln>
                            </wps:spPr>
                            <wps:txbx>
                              <w:txbxContent>
                                <w:p w14:paraId="0634187F" w14:textId="77777777" w:rsidR="00852590" w:rsidRDefault="00852590">
                                  <w:pPr>
                                    <w:spacing w:before="91" w:line="275" w:lineRule="auto"/>
                                    <w:ind w:left="37" w:firstLine="74"/>
                                    <w:jc w:val="both"/>
                                    <w:textDirection w:val="btLr"/>
                                  </w:pPr>
                                  <w:proofErr w:type="spellStart"/>
                                  <w:r>
                                    <w:rPr>
                                      <w:b/>
                                      <w:color w:val="FF0000"/>
                                      <w:sz w:val="20"/>
                                    </w:rPr>
                                    <w:t>Macroentorno</w:t>
                                  </w:r>
                                  <w:proofErr w:type="spellEnd"/>
                                </w:p>
                                <w:p w14:paraId="179C86F2" w14:textId="77777777" w:rsidR="00852590" w:rsidRDefault="00852590">
                                  <w:pPr>
                                    <w:spacing w:line="275" w:lineRule="auto"/>
                                    <w:textDirection w:val="btLr"/>
                                  </w:pPr>
                                </w:p>
                              </w:txbxContent>
                            </wps:txbx>
                            <wps:bodyPr spcFirstLastPara="1" wrap="square" lIns="91425" tIns="45700" rIns="91425" bIns="45700" anchor="t" anchorCtr="0">
                              <a:noAutofit/>
                            </wps:bodyPr>
                          </wps:wsp>
                        </a:graphicData>
                      </a:graphic>
                    </wp:anchor>
                  </w:drawing>
                </mc:Choice>
                <mc:Fallback>
                  <w:pict>
                    <v:rect w14:anchorId="3AEFAF4C" id="Rectángulo 1" o:spid="_x0000_s1027" style="position:absolute;left:0;text-align:left;margin-left:51pt;margin-top:31pt;width:85.5pt;height:28.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" filled="f" stroked="f">
                      <v:textbox inset="2.53958mm,1.2694mm,2.53958mm,1.2694mm">
                        <w:txbxContent>
                          <w:p w14:paraId="0634187F" w14:textId="77777777" w:rsidR="00852590" w:rsidRDefault="00852590">
                            <w:pPr>
                              <w:spacing w:before="91" w:line="275" w:lineRule="auto"/>
                              <w:ind w:left="37" w:firstLine="74"/>
                              <w:jc w:val="both"/>
                              <w:textDirection w:val="btLr"/>
                            </w:pPr>
                            <w:proofErr w:type="spellStart"/>
                            <w:r>
                              <w:rPr>
                                <w:b/>
                                <w:color w:val="FF0000"/>
                                <w:sz w:val="20"/>
                              </w:rPr>
                              <w:t>Macroentorno</w:t>
                            </w:r>
                            <w:proofErr w:type="spellEnd"/>
                          </w:p>
                          <w:p w14:paraId="179C86F2" w14:textId="77777777" w:rsidR="00852590" w:rsidRDefault="00852590">
                            <w:pPr>
                              <w:spacing w:line="275" w:lineRule="auto"/>
                              <w:textDirection w:val="btLr"/>
                            </w:pPr>
                          </w:p>
                        </w:txbxContent>
                      </v:textbox>
                    </v:rect>
                  </w:pict>
                </mc:Fallback>
              </mc:AlternateContent>
            </w:r>
          </w:p>
          <w:p w14:paraId="2E038913" w14:textId="77777777" w:rsidR="00D33A22" w:rsidRDefault="00852590">
            <w:pPr>
              <w:widowControl w:val="0"/>
              <w:spacing w:before="92" w:line="276" w:lineRule="auto"/>
              <w:ind w:left="37"/>
              <w:jc w:val="right"/>
              <w:rPr>
                <w:sz w:val="20"/>
                <w:szCs w:val="20"/>
              </w:rPr>
            </w:pPr>
            <w:hyperlink r:id="rId22">
              <w:r w:rsidR="00D65FAE">
                <w:rPr>
                  <w:b w:val="0"/>
                  <w:color w:val="0000FF"/>
                  <w:sz w:val="20"/>
                  <w:szCs w:val="20"/>
                  <w:u w:val="single"/>
                </w:rPr>
                <w:t>Ver imagen</w:t>
              </w:r>
            </w:hyperlink>
          </w:p>
          <w:p w14:paraId="58AE7185" w14:textId="77777777" w:rsidR="00D33A22" w:rsidRDefault="00D65FAE">
            <w:pPr>
              <w:widowControl w:val="0"/>
              <w:spacing w:before="92" w:line="276" w:lineRule="auto"/>
              <w:ind w:left="37"/>
              <w:jc w:val="both"/>
              <w:rPr>
                <w:b w:val="0"/>
                <w:color w:val="FF0000"/>
                <w:sz w:val="20"/>
                <w:szCs w:val="20"/>
              </w:rPr>
            </w:pPr>
            <w:r>
              <w:rPr>
                <w:b w:val="0"/>
                <w:color w:val="FF0000"/>
                <w:sz w:val="20"/>
                <w:szCs w:val="20"/>
              </w:rPr>
              <w:t>Cada botón va mostrando la información</w:t>
            </w:r>
          </w:p>
          <w:p w14:paraId="3745F06E" w14:textId="77777777" w:rsidR="00D33A22" w:rsidRDefault="00D65FAE">
            <w:pPr>
              <w:widowControl w:val="0"/>
              <w:spacing w:before="92" w:line="276" w:lineRule="auto"/>
              <w:ind w:left="37"/>
              <w:jc w:val="both"/>
              <w:rPr>
                <w:b w:val="0"/>
                <w:color w:val="FF0000"/>
                <w:sz w:val="20"/>
                <w:szCs w:val="20"/>
              </w:rPr>
            </w:pPr>
            <w:r>
              <w:rPr>
                <w:b w:val="0"/>
                <w:color w:val="FF0000"/>
                <w:sz w:val="20"/>
                <w:szCs w:val="20"/>
              </w:rPr>
              <w:t>[9.1] [9.2] [9.3] [9.4] [9.5] [9.6] [9.7]</w:t>
            </w:r>
          </w:p>
          <w:p w14:paraId="11258222" w14:textId="77777777" w:rsidR="00D33A22" w:rsidRDefault="00D65FAE">
            <w:pPr>
              <w:widowControl w:val="0"/>
              <w:spacing w:before="92" w:line="276" w:lineRule="auto"/>
              <w:ind w:left="37"/>
              <w:jc w:val="both"/>
              <w:rPr>
                <w:sz w:val="20"/>
                <w:szCs w:val="20"/>
              </w:rPr>
            </w:pPr>
            <w:r>
              <w:rPr>
                <w:sz w:val="20"/>
                <w:szCs w:val="20"/>
              </w:rPr>
              <w:t>[9.1]</w:t>
            </w:r>
          </w:p>
          <w:p w14:paraId="66FE017B" w14:textId="77777777" w:rsidR="00D33A22" w:rsidRDefault="00D65FAE">
            <w:pPr>
              <w:widowControl w:val="0"/>
              <w:spacing w:before="158" w:line="276" w:lineRule="auto"/>
              <w:ind w:right="4780"/>
              <w:rPr>
                <w:b w:val="0"/>
                <w:sz w:val="20"/>
                <w:szCs w:val="20"/>
              </w:rPr>
            </w:pPr>
            <w:r>
              <w:rPr>
                <w:noProof/>
                <w:sz w:val="20"/>
                <w:szCs w:val="20"/>
              </w:rPr>
              <w:drawing>
                <wp:inline distT="0" distB="0" distL="0" distR="0" wp14:anchorId="56CDE3EA" wp14:editId="33AD6FA2">
                  <wp:extent cx="1353004" cy="638389"/>
                  <wp:effectExtent l="190500" t="190500" r="190500" b="190500"/>
                  <wp:docPr id="46"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3"/>
                          <a:srcRect/>
                          <a:stretch>
                            <a:fillRect/>
                          </a:stretch>
                        </pic:blipFill>
                        <pic:spPr>
                          <a:xfrm>
                            <a:off x="0" y="0"/>
                            <a:ext cx="1353004" cy="638389"/>
                          </a:xfrm>
                          <a:prstGeom prst="rect">
                            <a:avLst/>
                          </a:prstGeom>
                          <a:ln w="190500">
                            <a:solidFill>
                              <a:srgbClr val="C8C6BD"/>
                            </a:solidFill>
                            <a:prstDash val="solid"/>
                          </a:ln>
                        </pic:spPr>
                      </pic:pic>
                    </a:graphicData>
                  </a:graphic>
                </wp:inline>
              </w:drawing>
            </w:r>
          </w:p>
          <w:p w14:paraId="398BAF30" w14:textId="77777777" w:rsidR="00D33A22" w:rsidRDefault="00D65FAE">
            <w:pPr>
              <w:spacing w:line="276" w:lineRule="auto"/>
              <w:rPr>
                <w:b w:val="0"/>
                <w:i/>
                <w:sz w:val="20"/>
                <w:szCs w:val="20"/>
              </w:rPr>
            </w:pPr>
            <w:r>
              <w:rPr>
                <w:b w:val="0"/>
                <w:i/>
                <w:sz w:val="20"/>
                <w:szCs w:val="20"/>
              </w:rPr>
              <w:t>Fuente: (Palacios, 2009, p. 21).</w:t>
            </w:r>
          </w:p>
          <w:p w14:paraId="3ECCA6AB" w14:textId="77777777" w:rsidR="00D33A22" w:rsidRDefault="00D65FAE">
            <w:pPr>
              <w:spacing w:line="276" w:lineRule="auto"/>
              <w:jc w:val="both"/>
              <w:rPr>
                <w:sz w:val="20"/>
                <w:szCs w:val="20"/>
              </w:rPr>
            </w:pPr>
            <w:bookmarkStart w:id="5" w:name="_2et92p0" w:colFirst="0" w:colLast="0"/>
            <w:bookmarkEnd w:id="5"/>
            <w:r>
              <w:rPr>
                <w:b w:val="0"/>
                <w:sz w:val="20"/>
                <w:szCs w:val="20"/>
                <w:highlight w:val="yellow"/>
              </w:rPr>
              <w:t>Esta gráfica se encuentra en el documento ANEXOS – CF2 y se ubica como:</w:t>
            </w:r>
            <w:r>
              <w:rPr>
                <w:sz w:val="20"/>
                <w:szCs w:val="20"/>
                <w:highlight w:val="yellow"/>
              </w:rPr>
              <w:t xml:space="preserve"> </w:t>
            </w:r>
            <w:r>
              <w:rPr>
                <w:b w:val="0"/>
                <w:color w:val="000000"/>
                <w:sz w:val="20"/>
                <w:szCs w:val="20"/>
                <w:highlight w:val="yellow"/>
              </w:rPr>
              <w:t>ANEXO T2_4; se entrega editable, adecuar a la línea gráfica del programa.</w:t>
            </w:r>
          </w:p>
          <w:p w14:paraId="4C22CCFB" w14:textId="77777777" w:rsidR="00D33A22" w:rsidRDefault="00D33A22">
            <w:pPr>
              <w:spacing w:line="276" w:lineRule="auto"/>
              <w:rPr>
                <w:sz w:val="20"/>
                <w:szCs w:val="20"/>
              </w:rPr>
            </w:pPr>
          </w:p>
          <w:p w14:paraId="6E1E915F" w14:textId="77777777" w:rsidR="00D33A22" w:rsidRDefault="00D65FAE">
            <w:pPr>
              <w:spacing w:line="276" w:lineRule="auto"/>
              <w:rPr>
                <w:sz w:val="20"/>
                <w:szCs w:val="20"/>
              </w:rPr>
            </w:pPr>
            <w:r>
              <w:rPr>
                <w:sz w:val="20"/>
                <w:szCs w:val="20"/>
              </w:rPr>
              <w:t>[9.2]</w:t>
            </w:r>
          </w:p>
          <w:p w14:paraId="25BBE1B3" w14:textId="77777777" w:rsidR="00D33A22" w:rsidRDefault="00D65FAE">
            <w:pPr>
              <w:widowControl w:val="0"/>
              <w:spacing w:before="158" w:line="276" w:lineRule="auto"/>
              <w:ind w:right="4780"/>
              <w:rPr>
                <w:b w:val="0"/>
                <w:sz w:val="20"/>
                <w:szCs w:val="20"/>
              </w:rPr>
            </w:pPr>
            <w:r>
              <w:rPr>
                <w:noProof/>
                <w:sz w:val="20"/>
                <w:szCs w:val="20"/>
              </w:rPr>
              <w:drawing>
                <wp:inline distT="0" distB="0" distL="0" distR="0" wp14:anchorId="1FA07BB6" wp14:editId="6AB6B122">
                  <wp:extent cx="1876617" cy="647766"/>
                  <wp:effectExtent l="88900" t="88900" r="88900" b="88900"/>
                  <wp:docPr id="47"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4"/>
                          <a:srcRect/>
                          <a:stretch>
                            <a:fillRect/>
                          </a:stretch>
                        </pic:blipFill>
                        <pic:spPr>
                          <a:xfrm>
                            <a:off x="0" y="0"/>
                            <a:ext cx="1876617" cy="647766"/>
                          </a:xfrm>
                          <a:prstGeom prst="rect">
                            <a:avLst/>
                          </a:prstGeom>
                          <a:ln w="88900">
                            <a:solidFill>
                              <a:srgbClr val="FFFFFF"/>
                            </a:solidFill>
                            <a:prstDash val="solid"/>
                          </a:ln>
                        </pic:spPr>
                      </pic:pic>
                    </a:graphicData>
                  </a:graphic>
                </wp:inline>
              </w:drawing>
            </w:r>
          </w:p>
          <w:p w14:paraId="33CE50FE" w14:textId="77777777" w:rsidR="00D33A22" w:rsidRDefault="00D65FAE">
            <w:pPr>
              <w:spacing w:line="276" w:lineRule="auto"/>
              <w:rPr>
                <w:b w:val="0"/>
                <w:i/>
                <w:sz w:val="20"/>
                <w:szCs w:val="20"/>
              </w:rPr>
            </w:pPr>
            <w:r>
              <w:rPr>
                <w:b w:val="0"/>
                <w:i/>
                <w:sz w:val="20"/>
                <w:szCs w:val="20"/>
              </w:rPr>
              <w:t>Fuente: (Palacios, 2009, p. 21).</w:t>
            </w:r>
          </w:p>
          <w:p w14:paraId="0D05E643" w14:textId="77777777" w:rsidR="00D33A22" w:rsidRDefault="00D65FAE">
            <w:pPr>
              <w:spacing w:line="276" w:lineRule="auto"/>
              <w:jc w:val="both"/>
              <w:rPr>
                <w:sz w:val="20"/>
                <w:szCs w:val="20"/>
              </w:rPr>
            </w:pPr>
            <w:bookmarkStart w:id="6" w:name="_tyjcwt" w:colFirst="0" w:colLast="0"/>
            <w:bookmarkEnd w:id="6"/>
            <w:r>
              <w:rPr>
                <w:b w:val="0"/>
                <w:sz w:val="20"/>
                <w:szCs w:val="20"/>
                <w:highlight w:val="yellow"/>
              </w:rPr>
              <w:t>Esta gráfica se encuentra en el documento ANEXOS – CF2 y se ubica como:</w:t>
            </w:r>
            <w:r>
              <w:rPr>
                <w:sz w:val="20"/>
                <w:szCs w:val="20"/>
                <w:highlight w:val="yellow"/>
              </w:rPr>
              <w:t xml:space="preserve"> </w:t>
            </w:r>
            <w:r>
              <w:rPr>
                <w:b w:val="0"/>
                <w:color w:val="000000"/>
                <w:sz w:val="20"/>
                <w:szCs w:val="20"/>
                <w:highlight w:val="yellow"/>
              </w:rPr>
              <w:t>ANEXO T2_5; se entrega editable, adecuar a la línea gráfica del programa.</w:t>
            </w:r>
          </w:p>
          <w:p w14:paraId="365F3E7B" w14:textId="77777777" w:rsidR="00D33A22" w:rsidRDefault="00D33A22">
            <w:pPr>
              <w:spacing w:line="276" w:lineRule="auto"/>
              <w:rPr>
                <w:b w:val="0"/>
                <w:i/>
                <w:sz w:val="20"/>
                <w:szCs w:val="20"/>
              </w:rPr>
            </w:pPr>
          </w:p>
          <w:p w14:paraId="7EECB99D" w14:textId="77777777" w:rsidR="00D33A22" w:rsidRDefault="00D65FAE">
            <w:pPr>
              <w:spacing w:line="276" w:lineRule="auto"/>
              <w:rPr>
                <w:b w:val="0"/>
                <w:i/>
                <w:sz w:val="20"/>
                <w:szCs w:val="20"/>
              </w:rPr>
            </w:pPr>
            <w:r>
              <w:rPr>
                <w:sz w:val="20"/>
                <w:szCs w:val="20"/>
              </w:rPr>
              <w:t>[9.3]</w:t>
            </w:r>
          </w:p>
          <w:p w14:paraId="5A99C06F" w14:textId="77777777" w:rsidR="00D33A22" w:rsidRDefault="00D33A22">
            <w:pPr>
              <w:spacing w:line="276" w:lineRule="auto"/>
              <w:rPr>
                <w:b w:val="0"/>
                <w:i/>
                <w:sz w:val="20"/>
                <w:szCs w:val="20"/>
              </w:rPr>
            </w:pPr>
          </w:p>
          <w:p w14:paraId="57783AAA" w14:textId="77777777" w:rsidR="00D33A22" w:rsidRDefault="00D65FAE">
            <w:pPr>
              <w:widowControl w:val="0"/>
              <w:tabs>
                <w:tab w:val="left" w:pos="180"/>
              </w:tabs>
              <w:spacing w:before="37" w:line="276" w:lineRule="auto"/>
              <w:ind w:right="18"/>
              <w:rPr>
                <w:sz w:val="20"/>
                <w:szCs w:val="20"/>
              </w:rPr>
            </w:pPr>
            <w:r>
              <w:rPr>
                <w:noProof/>
                <w:sz w:val="20"/>
                <w:szCs w:val="20"/>
              </w:rPr>
              <w:drawing>
                <wp:inline distT="0" distB="0" distL="0" distR="0" wp14:anchorId="7DB65225" wp14:editId="567A4BC1">
                  <wp:extent cx="1806951" cy="616078"/>
                  <wp:effectExtent l="88900" t="88900" r="88900" b="88900"/>
                  <wp:docPr id="48"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5"/>
                          <a:srcRect/>
                          <a:stretch>
                            <a:fillRect/>
                          </a:stretch>
                        </pic:blipFill>
                        <pic:spPr>
                          <a:xfrm>
                            <a:off x="0" y="0"/>
                            <a:ext cx="1806951" cy="616078"/>
                          </a:xfrm>
                          <a:prstGeom prst="rect">
                            <a:avLst/>
                          </a:prstGeom>
                          <a:ln w="88900">
                            <a:solidFill>
                              <a:srgbClr val="FFFFFF"/>
                            </a:solidFill>
                            <a:prstDash val="solid"/>
                          </a:ln>
                        </pic:spPr>
                      </pic:pic>
                    </a:graphicData>
                  </a:graphic>
                </wp:inline>
              </w:drawing>
            </w:r>
          </w:p>
          <w:p w14:paraId="3A6F6B84" w14:textId="77777777" w:rsidR="00D33A22" w:rsidRDefault="00D65FAE">
            <w:pPr>
              <w:spacing w:line="276" w:lineRule="auto"/>
              <w:jc w:val="both"/>
              <w:rPr>
                <w:b w:val="0"/>
                <w:i/>
                <w:sz w:val="20"/>
                <w:szCs w:val="20"/>
              </w:rPr>
            </w:pPr>
            <w:r>
              <w:rPr>
                <w:b w:val="0"/>
                <w:i/>
                <w:sz w:val="20"/>
                <w:szCs w:val="20"/>
              </w:rPr>
              <w:lastRenderedPageBreak/>
              <w:t>Fuente: (Palacios, 2009, p. 21).</w:t>
            </w:r>
          </w:p>
          <w:p w14:paraId="5F7C8609" w14:textId="77777777" w:rsidR="00D33A22" w:rsidRDefault="00D33A22">
            <w:pPr>
              <w:spacing w:line="276" w:lineRule="auto"/>
              <w:rPr>
                <w:b w:val="0"/>
                <w:i/>
                <w:sz w:val="20"/>
                <w:szCs w:val="20"/>
              </w:rPr>
            </w:pPr>
          </w:p>
          <w:p w14:paraId="472EF45D" w14:textId="77777777" w:rsidR="00D33A22" w:rsidRDefault="00D65FAE">
            <w:pPr>
              <w:spacing w:line="276" w:lineRule="auto"/>
              <w:jc w:val="both"/>
              <w:rPr>
                <w:sz w:val="20"/>
                <w:szCs w:val="20"/>
              </w:rPr>
            </w:pPr>
            <w:bookmarkStart w:id="7" w:name="_3dy6vkm" w:colFirst="0" w:colLast="0"/>
            <w:bookmarkEnd w:id="7"/>
            <w:r>
              <w:rPr>
                <w:b w:val="0"/>
                <w:sz w:val="20"/>
                <w:szCs w:val="20"/>
                <w:highlight w:val="yellow"/>
              </w:rPr>
              <w:t>Esta gráfica se encuentra en el documento ANEXOS – CF2 y se ubica como:</w:t>
            </w:r>
            <w:r>
              <w:rPr>
                <w:sz w:val="20"/>
                <w:szCs w:val="20"/>
                <w:highlight w:val="yellow"/>
              </w:rPr>
              <w:t xml:space="preserve"> </w:t>
            </w:r>
            <w:r>
              <w:rPr>
                <w:b w:val="0"/>
                <w:color w:val="000000"/>
                <w:sz w:val="20"/>
                <w:szCs w:val="20"/>
                <w:highlight w:val="yellow"/>
              </w:rPr>
              <w:t>ANEXO T2_6; se entrega editable, adecuar a la línea gráfica del programa.</w:t>
            </w:r>
          </w:p>
          <w:p w14:paraId="6F617F9B" w14:textId="77777777" w:rsidR="00D33A22" w:rsidRDefault="00D33A22">
            <w:pPr>
              <w:spacing w:line="276" w:lineRule="auto"/>
              <w:rPr>
                <w:sz w:val="20"/>
                <w:szCs w:val="20"/>
              </w:rPr>
            </w:pPr>
          </w:p>
          <w:p w14:paraId="0A6945C3" w14:textId="77777777" w:rsidR="00D33A22" w:rsidRDefault="00D33A22">
            <w:pPr>
              <w:spacing w:line="276" w:lineRule="auto"/>
              <w:rPr>
                <w:sz w:val="20"/>
                <w:szCs w:val="20"/>
              </w:rPr>
            </w:pPr>
          </w:p>
          <w:p w14:paraId="03A60569" w14:textId="77777777" w:rsidR="00D33A22" w:rsidRDefault="00D65FAE">
            <w:pPr>
              <w:spacing w:line="276" w:lineRule="auto"/>
              <w:rPr>
                <w:sz w:val="20"/>
                <w:szCs w:val="20"/>
              </w:rPr>
            </w:pPr>
            <w:r>
              <w:rPr>
                <w:sz w:val="20"/>
                <w:szCs w:val="20"/>
              </w:rPr>
              <w:t>[9.4]</w:t>
            </w:r>
          </w:p>
          <w:p w14:paraId="132A5022" w14:textId="77777777" w:rsidR="00D33A22" w:rsidRDefault="00D33A22">
            <w:pPr>
              <w:spacing w:line="276" w:lineRule="auto"/>
              <w:rPr>
                <w:sz w:val="20"/>
                <w:szCs w:val="20"/>
              </w:rPr>
            </w:pPr>
          </w:p>
          <w:p w14:paraId="5950EAA9" w14:textId="77777777" w:rsidR="00D33A22" w:rsidRDefault="00D65FAE">
            <w:pPr>
              <w:widowControl w:val="0"/>
              <w:tabs>
                <w:tab w:val="left" w:pos="180"/>
              </w:tabs>
              <w:spacing w:before="37" w:line="276" w:lineRule="auto"/>
              <w:ind w:left="180" w:right="18"/>
              <w:rPr>
                <w:sz w:val="20"/>
                <w:szCs w:val="20"/>
              </w:rPr>
            </w:pPr>
            <w:r>
              <w:rPr>
                <w:noProof/>
                <w:sz w:val="20"/>
                <w:szCs w:val="20"/>
              </w:rPr>
              <w:drawing>
                <wp:inline distT="0" distB="0" distL="0" distR="0" wp14:anchorId="2CB8FDC3" wp14:editId="4FEBE2BA">
                  <wp:extent cx="1426256" cy="854483"/>
                  <wp:effectExtent l="88900" t="88900" r="88900" b="88900"/>
                  <wp:docPr id="49"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6"/>
                          <a:srcRect/>
                          <a:stretch>
                            <a:fillRect/>
                          </a:stretch>
                        </pic:blipFill>
                        <pic:spPr>
                          <a:xfrm>
                            <a:off x="0" y="0"/>
                            <a:ext cx="1426256" cy="854483"/>
                          </a:xfrm>
                          <a:prstGeom prst="rect">
                            <a:avLst/>
                          </a:prstGeom>
                          <a:ln w="88900">
                            <a:solidFill>
                              <a:srgbClr val="FFFFFF"/>
                            </a:solidFill>
                            <a:prstDash val="solid"/>
                          </a:ln>
                        </pic:spPr>
                      </pic:pic>
                    </a:graphicData>
                  </a:graphic>
                </wp:inline>
              </w:drawing>
            </w:r>
          </w:p>
          <w:p w14:paraId="10474C16" w14:textId="77777777" w:rsidR="00D33A22" w:rsidRDefault="00D65FAE">
            <w:pPr>
              <w:spacing w:line="276" w:lineRule="auto"/>
              <w:rPr>
                <w:b w:val="0"/>
                <w:i/>
                <w:sz w:val="20"/>
                <w:szCs w:val="20"/>
              </w:rPr>
            </w:pPr>
            <w:r>
              <w:rPr>
                <w:b w:val="0"/>
                <w:i/>
                <w:sz w:val="20"/>
                <w:szCs w:val="20"/>
              </w:rPr>
              <w:t>Fuente: (Palacios, 2009, p. 21).</w:t>
            </w:r>
          </w:p>
          <w:p w14:paraId="1A3E90AE" w14:textId="77777777" w:rsidR="00D33A22" w:rsidRDefault="00D65FAE">
            <w:pPr>
              <w:spacing w:line="276" w:lineRule="auto"/>
              <w:jc w:val="both"/>
              <w:rPr>
                <w:sz w:val="20"/>
                <w:szCs w:val="20"/>
              </w:rPr>
            </w:pPr>
            <w:bookmarkStart w:id="8" w:name="_1t3h5sf" w:colFirst="0" w:colLast="0"/>
            <w:bookmarkEnd w:id="8"/>
            <w:r>
              <w:rPr>
                <w:b w:val="0"/>
                <w:sz w:val="20"/>
                <w:szCs w:val="20"/>
                <w:highlight w:val="yellow"/>
              </w:rPr>
              <w:t>Esta gráfica se encuentra en el documento ANEXOS – CF2 y se ubica como:</w:t>
            </w:r>
            <w:r>
              <w:rPr>
                <w:sz w:val="20"/>
                <w:szCs w:val="20"/>
                <w:highlight w:val="yellow"/>
              </w:rPr>
              <w:t xml:space="preserve"> </w:t>
            </w:r>
            <w:r>
              <w:rPr>
                <w:b w:val="0"/>
                <w:color w:val="000000"/>
                <w:sz w:val="20"/>
                <w:szCs w:val="20"/>
                <w:highlight w:val="yellow"/>
              </w:rPr>
              <w:t>ANEXO T2_7; se entrega editable, adecuar a la línea gráfica del programa.</w:t>
            </w:r>
          </w:p>
          <w:p w14:paraId="6D412EE3" w14:textId="77777777" w:rsidR="00D33A22" w:rsidRDefault="00D33A22">
            <w:pPr>
              <w:spacing w:line="276" w:lineRule="auto"/>
              <w:rPr>
                <w:sz w:val="20"/>
                <w:szCs w:val="20"/>
              </w:rPr>
            </w:pPr>
          </w:p>
          <w:p w14:paraId="78B0A5D5" w14:textId="77777777" w:rsidR="00D33A22" w:rsidRDefault="00D33A22">
            <w:pPr>
              <w:spacing w:line="276" w:lineRule="auto"/>
              <w:rPr>
                <w:sz w:val="20"/>
                <w:szCs w:val="20"/>
              </w:rPr>
            </w:pPr>
          </w:p>
          <w:p w14:paraId="2BD6E7D2" w14:textId="77777777" w:rsidR="00D33A22" w:rsidRDefault="00D65FAE">
            <w:pPr>
              <w:spacing w:line="276" w:lineRule="auto"/>
              <w:rPr>
                <w:sz w:val="20"/>
                <w:szCs w:val="20"/>
              </w:rPr>
            </w:pPr>
            <w:r>
              <w:rPr>
                <w:sz w:val="20"/>
                <w:szCs w:val="20"/>
              </w:rPr>
              <w:t>[9.5]</w:t>
            </w:r>
          </w:p>
          <w:p w14:paraId="6E883E79" w14:textId="77777777" w:rsidR="00D33A22" w:rsidRDefault="00D65FAE">
            <w:pPr>
              <w:widowControl w:val="0"/>
              <w:tabs>
                <w:tab w:val="left" w:pos="180"/>
              </w:tabs>
              <w:spacing w:before="37" w:line="276" w:lineRule="auto"/>
              <w:ind w:left="180" w:right="18"/>
              <w:rPr>
                <w:sz w:val="20"/>
                <w:szCs w:val="20"/>
              </w:rPr>
            </w:pPr>
            <w:r>
              <w:rPr>
                <w:noProof/>
                <w:sz w:val="20"/>
                <w:szCs w:val="20"/>
              </w:rPr>
              <w:drawing>
                <wp:inline distT="0" distB="0" distL="0" distR="0" wp14:anchorId="2765DEF3" wp14:editId="0A26E0E7">
                  <wp:extent cx="1654574" cy="720899"/>
                  <wp:effectExtent l="88900" t="88900" r="88900" b="88900"/>
                  <wp:docPr id="50"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27"/>
                          <a:srcRect/>
                          <a:stretch>
                            <a:fillRect/>
                          </a:stretch>
                        </pic:blipFill>
                        <pic:spPr>
                          <a:xfrm>
                            <a:off x="0" y="0"/>
                            <a:ext cx="1654574" cy="720899"/>
                          </a:xfrm>
                          <a:prstGeom prst="rect">
                            <a:avLst/>
                          </a:prstGeom>
                          <a:ln w="88900">
                            <a:solidFill>
                              <a:srgbClr val="FFFFFF"/>
                            </a:solidFill>
                            <a:prstDash val="solid"/>
                          </a:ln>
                        </pic:spPr>
                      </pic:pic>
                    </a:graphicData>
                  </a:graphic>
                </wp:inline>
              </w:drawing>
            </w:r>
          </w:p>
          <w:p w14:paraId="7BD1AA54" w14:textId="77777777" w:rsidR="00D33A22" w:rsidRDefault="00D33A22">
            <w:pPr>
              <w:widowControl w:val="0"/>
              <w:tabs>
                <w:tab w:val="left" w:pos="180"/>
              </w:tabs>
              <w:spacing w:before="37" w:line="276" w:lineRule="auto"/>
              <w:ind w:left="180" w:right="18"/>
              <w:rPr>
                <w:sz w:val="20"/>
                <w:szCs w:val="20"/>
              </w:rPr>
            </w:pPr>
          </w:p>
          <w:p w14:paraId="35805AD1" w14:textId="77777777" w:rsidR="00D33A22" w:rsidRDefault="00D65FAE">
            <w:pPr>
              <w:spacing w:line="276" w:lineRule="auto"/>
              <w:rPr>
                <w:b w:val="0"/>
                <w:i/>
                <w:sz w:val="20"/>
                <w:szCs w:val="20"/>
              </w:rPr>
            </w:pPr>
            <w:r>
              <w:rPr>
                <w:b w:val="0"/>
                <w:i/>
                <w:sz w:val="20"/>
                <w:szCs w:val="20"/>
              </w:rPr>
              <w:t>Fuente: (Palacios, 2009, p. 21).</w:t>
            </w:r>
          </w:p>
          <w:p w14:paraId="1828D8F9" w14:textId="77777777" w:rsidR="00D33A22" w:rsidRDefault="00D33A22">
            <w:pPr>
              <w:spacing w:line="276" w:lineRule="auto"/>
              <w:rPr>
                <w:sz w:val="20"/>
                <w:szCs w:val="20"/>
              </w:rPr>
            </w:pPr>
          </w:p>
          <w:p w14:paraId="72188226" w14:textId="77777777" w:rsidR="00D33A22" w:rsidRDefault="00D65FAE">
            <w:pPr>
              <w:spacing w:line="276" w:lineRule="auto"/>
              <w:jc w:val="both"/>
              <w:rPr>
                <w:sz w:val="20"/>
                <w:szCs w:val="20"/>
              </w:rPr>
            </w:pPr>
            <w:bookmarkStart w:id="9" w:name="_4d34og8" w:colFirst="0" w:colLast="0"/>
            <w:bookmarkEnd w:id="9"/>
            <w:r>
              <w:rPr>
                <w:b w:val="0"/>
                <w:sz w:val="20"/>
                <w:szCs w:val="20"/>
                <w:highlight w:val="yellow"/>
              </w:rPr>
              <w:t>Esta gráfica se encuentra en el documento ANEXOS – CF2 y se ubica como:</w:t>
            </w:r>
            <w:r>
              <w:rPr>
                <w:sz w:val="20"/>
                <w:szCs w:val="20"/>
                <w:highlight w:val="yellow"/>
              </w:rPr>
              <w:t xml:space="preserve"> </w:t>
            </w:r>
            <w:r>
              <w:rPr>
                <w:b w:val="0"/>
                <w:color w:val="000000"/>
                <w:sz w:val="20"/>
                <w:szCs w:val="20"/>
                <w:highlight w:val="yellow"/>
              </w:rPr>
              <w:t>ANEXO T2_8; se entrega editable, adecuar a la línea gráfica del programa.</w:t>
            </w:r>
          </w:p>
          <w:p w14:paraId="3145E6C3" w14:textId="77777777" w:rsidR="00D33A22" w:rsidRDefault="00D33A22">
            <w:pPr>
              <w:spacing w:line="276" w:lineRule="auto"/>
              <w:rPr>
                <w:sz w:val="20"/>
                <w:szCs w:val="20"/>
              </w:rPr>
            </w:pPr>
          </w:p>
          <w:p w14:paraId="61B2A386" w14:textId="77777777" w:rsidR="00D33A22" w:rsidRDefault="00D65FAE">
            <w:pPr>
              <w:spacing w:line="276" w:lineRule="auto"/>
              <w:rPr>
                <w:sz w:val="20"/>
                <w:szCs w:val="20"/>
              </w:rPr>
            </w:pPr>
            <w:r>
              <w:rPr>
                <w:sz w:val="20"/>
                <w:szCs w:val="20"/>
              </w:rPr>
              <w:t>[9.6]</w:t>
            </w:r>
          </w:p>
          <w:p w14:paraId="1D383FF9" w14:textId="77777777" w:rsidR="00D33A22" w:rsidRDefault="00D65FAE">
            <w:pPr>
              <w:widowControl w:val="0"/>
              <w:spacing w:before="158" w:line="276" w:lineRule="auto"/>
              <w:ind w:right="4780"/>
              <w:rPr>
                <w:sz w:val="20"/>
                <w:szCs w:val="20"/>
              </w:rPr>
            </w:pPr>
            <w:r>
              <w:rPr>
                <w:noProof/>
                <w:sz w:val="20"/>
                <w:szCs w:val="20"/>
              </w:rPr>
              <w:drawing>
                <wp:inline distT="0" distB="0" distL="0" distR="0" wp14:anchorId="108EC27B" wp14:editId="4FC7A3E0">
                  <wp:extent cx="1423291" cy="907889"/>
                  <wp:effectExtent l="88900" t="88900" r="88900" b="88900"/>
                  <wp:docPr id="51"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8"/>
                          <a:srcRect/>
                          <a:stretch>
                            <a:fillRect/>
                          </a:stretch>
                        </pic:blipFill>
                        <pic:spPr>
                          <a:xfrm>
                            <a:off x="0" y="0"/>
                            <a:ext cx="1423291" cy="907889"/>
                          </a:xfrm>
                          <a:prstGeom prst="rect">
                            <a:avLst/>
                          </a:prstGeom>
                          <a:ln w="88900">
                            <a:solidFill>
                              <a:srgbClr val="FFFFFF"/>
                            </a:solidFill>
                            <a:prstDash val="solid"/>
                          </a:ln>
                        </pic:spPr>
                      </pic:pic>
                    </a:graphicData>
                  </a:graphic>
                </wp:inline>
              </w:drawing>
            </w:r>
          </w:p>
          <w:p w14:paraId="11FAE357" w14:textId="77777777" w:rsidR="00D33A22" w:rsidRDefault="00D65FAE">
            <w:pPr>
              <w:spacing w:line="276" w:lineRule="auto"/>
              <w:rPr>
                <w:b w:val="0"/>
                <w:i/>
                <w:sz w:val="20"/>
                <w:szCs w:val="20"/>
              </w:rPr>
            </w:pPr>
            <w:r>
              <w:rPr>
                <w:b w:val="0"/>
                <w:i/>
                <w:sz w:val="20"/>
                <w:szCs w:val="20"/>
              </w:rPr>
              <w:t>Fuente: (Palacios, 2009, p. 21).</w:t>
            </w:r>
          </w:p>
          <w:p w14:paraId="60F036B4" w14:textId="77777777" w:rsidR="00D33A22" w:rsidRDefault="00D33A22">
            <w:pPr>
              <w:spacing w:line="276" w:lineRule="auto"/>
              <w:rPr>
                <w:sz w:val="20"/>
                <w:szCs w:val="20"/>
              </w:rPr>
            </w:pPr>
          </w:p>
          <w:p w14:paraId="7A6F76C5" w14:textId="77777777" w:rsidR="00D33A22" w:rsidRDefault="00D65FAE">
            <w:pPr>
              <w:spacing w:line="276" w:lineRule="auto"/>
              <w:jc w:val="both"/>
              <w:rPr>
                <w:sz w:val="20"/>
                <w:szCs w:val="20"/>
              </w:rPr>
            </w:pPr>
            <w:bookmarkStart w:id="10" w:name="_2s8eyo1" w:colFirst="0" w:colLast="0"/>
            <w:bookmarkEnd w:id="10"/>
            <w:r>
              <w:rPr>
                <w:b w:val="0"/>
                <w:sz w:val="20"/>
                <w:szCs w:val="20"/>
                <w:highlight w:val="yellow"/>
              </w:rPr>
              <w:t>Esta gráfica se encuentra en el documento ANEXOS – CF2 y se ubica como:</w:t>
            </w:r>
            <w:r>
              <w:rPr>
                <w:sz w:val="20"/>
                <w:szCs w:val="20"/>
                <w:highlight w:val="yellow"/>
              </w:rPr>
              <w:t xml:space="preserve"> </w:t>
            </w:r>
            <w:r>
              <w:rPr>
                <w:b w:val="0"/>
                <w:color w:val="000000"/>
                <w:sz w:val="20"/>
                <w:szCs w:val="20"/>
                <w:highlight w:val="yellow"/>
              </w:rPr>
              <w:t>ANEXO T2_9; se entrega editable, adecuar a la línea gráfica del programa.</w:t>
            </w:r>
          </w:p>
          <w:p w14:paraId="212C6C8A" w14:textId="77777777" w:rsidR="00D33A22" w:rsidRDefault="00D33A22">
            <w:pPr>
              <w:spacing w:line="276" w:lineRule="auto"/>
              <w:jc w:val="both"/>
              <w:rPr>
                <w:b w:val="0"/>
                <w:color w:val="000000"/>
                <w:sz w:val="20"/>
                <w:szCs w:val="20"/>
              </w:rPr>
            </w:pPr>
          </w:p>
          <w:p w14:paraId="404C9F1C" w14:textId="77777777" w:rsidR="00D33A22" w:rsidRDefault="00D65FAE">
            <w:pPr>
              <w:spacing w:line="276" w:lineRule="auto"/>
              <w:jc w:val="both"/>
              <w:rPr>
                <w:b w:val="0"/>
                <w:color w:val="000000"/>
                <w:sz w:val="20"/>
                <w:szCs w:val="20"/>
              </w:rPr>
            </w:pPr>
            <w:r>
              <w:rPr>
                <w:sz w:val="20"/>
                <w:szCs w:val="20"/>
              </w:rPr>
              <w:t>[9.7]</w:t>
            </w:r>
          </w:p>
          <w:p w14:paraId="5680B8C2" w14:textId="77777777" w:rsidR="00D33A22" w:rsidRDefault="00D33A22">
            <w:pPr>
              <w:spacing w:line="276" w:lineRule="auto"/>
              <w:jc w:val="both"/>
              <w:rPr>
                <w:b w:val="0"/>
                <w:color w:val="000000"/>
                <w:sz w:val="20"/>
                <w:szCs w:val="20"/>
              </w:rPr>
            </w:pPr>
          </w:p>
          <w:p w14:paraId="233CBE2C" w14:textId="77777777" w:rsidR="00D33A22" w:rsidRDefault="00D65FAE">
            <w:pPr>
              <w:widowControl w:val="0"/>
              <w:spacing w:before="158" w:line="276" w:lineRule="auto"/>
              <w:ind w:right="4780"/>
              <w:rPr>
                <w:sz w:val="20"/>
                <w:szCs w:val="20"/>
              </w:rPr>
            </w:pPr>
            <w:r>
              <w:rPr>
                <w:noProof/>
                <w:sz w:val="20"/>
                <w:szCs w:val="20"/>
              </w:rPr>
              <w:drawing>
                <wp:inline distT="0" distB="0" distL="0" distR="0" wp14:anchorId="38E6B53F" wp14:editId="05C408CF">
                  <wp:extent cx="1721123" cy="835157"/>
                  <wp:effectExtent l="88900" t="88900" r="88900" b="88900"/>
                  <wp:docPr id="52"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9"/>
                          <a:srcRect/>
                          <a:stretch>
                            <a:fillRect/>
                          </a:stretch>
                        </pic:blipFill>
                        <pic:spPr>
                          <a:xfrm>
                            <a:off x="0" y="0"/>
                            <a:ext cx="1721123" cy="835157"/>
                          </a:xfrm>
                          <a:prstGeom prst="rect">
                            <a:avLst/>
                          </a:prstGeom>
                          <a:ln w="88900">
                            <a:solidFill>
                              <a:srgbClr val="FFFFFF"/>
                            </a:solidFill>
                            <a:prstDash val="solid"/>
                          </a:ln>
                        </pic:spPr>
                      </pic:pic>
                    </a:graphicData>
                  </a:graphic>
                </wp:inline>
              </w:drawing>
            </w:r>
          </w:p>
          <w:p w14:paraId="6C5873B3" w14:textId="77777777" w:rsidR="00D33A22" w:rsidRDefault="00D65FAE">
            <w:pPr>
              <w:spacing w:line="276" w:lineRule="auto"/>
              <w:rPr>
                <w:b w:val="0"/>
                <w:i/>
                <w:sz w:val="20"/>
                <w:szCs w:val="20"/>
              </w:rPr>
            </w:pPr>
            <w:r>
              <w:rPr>
                <w:b w:val="0"/>
                <w:i/>
                <w:sz w:val="20"/>
                <w:szCs w:val="20"/>
              </w:rPr>
              <w:t>Fuente: (Palacios, 2009, p. 21).</w:t>
            </w:r>
          </w:p>
          <w:p w14:paraId="185B9271" w14:textId="77777777" w:rsidR="00D33A22" w:rsidRDefault="00D33A22">
            <w:pPr>
              <w:spacing w:line="276" w:lineRule="auto"/>
              <w:jc w:val="both"/>
              <w:rPr>
                <w:b w:val="0"/>
                <w:color w:val="000000"/>
                <w:sz w:val="20"/>
                <w:szCs w:val="20"/>
              </w:rPr>
            </w:pPr>
          </w:p>
          <w:p w14:paraId="0C0DA8A2" w14:textId="77777777" w:rsidR="00D33A22" w:rsidRDefault="00D65FAE">
            <w:pPr>
              <w:spacing w:line="276" w:lineRule="auto"/>
              <w:jc w:val="both"/>
              <w:rPr>
                <w:sz w:val="20"/>
                <w:szCs w:val="20"/>
              </w:rPr>
            </w:pPr>
            <w:bookmarkStart w:id="11" w:name="_17dp8vu" w:colFirst="0" w:colLast="0"/>
            <w:bookmarkEnd w:id="11"/>
            <w:r>
              <w:rPr>
                <w:b w:val="0"/>
                <w:sz w:val="20"/>
                <w:szCs w:val="20"/>
                <w:highlight w:val="yellow"/>
              </w:rPr>
              <w:t>Esta gráfica se encuentra en el documento ANEXOS – CF2 y se ubica como:</w:t>
            </w:r>
            <w:r>
              <w:rPr>
                <w:sz w:val="20"/>
                <w:szCs w:val="20"/>
                <w:highlight w:val="yellow"/>
              </w:rPr>
              <w:t xml:space="preserve"> </w:t>
            </w:r>
            <w:r>
              <w:rPr>
                <w:b w:val="0"/>
                <w:color w:val="000000"/>
                <w:sz w:val="20"/>
                <w:szCs w:val="20"/>
                <w:highlight w:val="yellow"/>
              </w:rPr>
              <w:t>ANEXO T2_10; se entrega editable, adecuar a la línea gráfica del programa.</w:t>
            </w:r>
          </w:p>
          <w:p w14:paraId="030B0F72" w14:textId="77777777" w:rsidR="00D33A22" w:rsidRDefault="00D33A22">
            <w:pPr>
              <w:spacing w:line="276" w:lineRule="auto"/>
              <w:jc w:val="both"/>
              <w:rPr>
                <w:sz w:val="20"/>
                <w:szCs w:val="20"/>
              </w:rPr>
            </w:pPr>
          </w:p>
          <w:p w14:paraId="5A5C2B8E" w14:textId="77777777" w:rsidR="00D33A22" w:rsidRDefault="00D65FAE">
            <w:pPr>
              <w:spacing w:line="276" w:lineRule="auto"/>
              <w:rPr>
                <w:color w:val="FF0000"/>
                <w:sz w:val="20"/>
                <w:szCs w:val="20"/>
              </w:rPr>
            </w:pPr>
            <w:r>
              <w:rPr>
                <w:sz w:val="20"/>
                <w:szCs w:val="20"/>
              </w:rPr>
              <w:t xml:space="preserve">[10] </w:t>
            </w:r>
            <w:r>
              <w:rPr>
                <w:color w:val="FF0000"/>
                <w:sz w:val="20"/>
                <w:szCs w:val="20"/>
              </w:rPr>
              <w:t xml:space="preserve">Texto con imagen </w:t>
            </w:r>
          </w:p>
          <w:p w14:paraId="1CFFC7B3" w14:textId="77777777" w:rsidR="00D33A22" w:rsidRDefault="00D33A22">
            <w:pPr>
              <w:spacing w:line="276" w:lineRule="auto"/>
              <w:rPr>
                <w:color w:val="FF0000"/>
                <w:sz w:val="20"/>
                <w:szCs w:val="20"/>
              </w:rPr>
            </w:pPr>
          </w:p>
          <w:p w14:paraId="1B9CD1BB" w14:textId="77777777" w:rsidR="00D33A22" w:rsidRDefault="00D33A22">
            <w:pPr>
              <w:spacing w:line="276" w:lineRule="auto"/>
              <w:rPr>
                <w:color w:val="FF0000"/>
                <w:sz w:val="20"/>
                <w:szCs w:val="20"/>
              </w:rPr>
            </w:pPr>
          </w:p>
          <w:p w14:paraId="6A26B325" w14:textId="77777777" w:rsidR="00D33A22" w:rsidRDefault="00D65FAE">
            <w:pPr>
              <w:widowControl w:val="0"/>
              <w:pBdr>
                <w:top w:val="nil"/>
                <w:left w:val="nil"/>
                <w:bottom w:val="nil"/>
                <w:right w:val="nil"/>
                <w:between w:val="nil"/>
              </w:pBdr>
              <w:spacing w:line="276" w:lineRule="auto"/>
              <w:ind w:right="1119"/>
              <w:jc w:val="both"/>
              <w:rPr>
                <w:color w:val="000000"/>
                <w:sz w:val="20"/>
                <w:szCs w:val="20"/>
              </w:rPr>
            </w:pPr>
            <w:r>
              <w:rPr>
                <w:noProof/>
                <w:color w:val="000000"/>
                <w:sz w:val="20"/>
                <w:szCs w:val="20"/>
              </w:rPr>
              <w:drawing>
                <wp:inline distT="0" distB="0" distL="0" distR="0" wp14:anchorId="4C929549" wp14:editId="2E75F22E">
                  <wp:extent cx="2369406" cy="1318603"/>
                  <wp:effectExtent l="88900" t="88900" r="88900" b="88900"/>
                  <wp:docPr id="2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0"/>
                          <a:srcRect/>
                          <a:stretch>
                            <a:fillRect/>
                          </a:stretch>
                        </pic:blipFill>
                        <pic:spPr>
                          <a:xfrm>
                            <a:off x="0" y="0"/>
                            <a:ext cx="2369406" cy="1318603"/>
                          </a:xfrm>
                          <a:prstGeom prst="rect">
                            <a:avLst/>
                          </a:prstGeom>
                          <a:ln w="88900">
                            <a:solidFill>
                              <a:srgbClr val="FFFFFF"/>
                            </a:solidFill>
                            <a:prstDash val="solid"/>
                          </a:ln>
                        </pic:spPr>
                      </pic:pic>
                    </a:graphicData>
                  </a:graphic>
                </wp:inline>
              </w:drawing>
            </w:r>
          </w:p>
          <w:p w14:paraId="69B385D4" w14:textId="77777777" w:rsidR="00D33A22" w:rsidRDefault="00D65FAE">
            <w:pPr>
              <w:widowControl w:val="0"/>
              <w:pBdr>
                <w:top w:val="nil"/>
                <w:left w:val="nil"/>
                <w:bottom w:val="nil"/>
                <w:right w:val="nil"/>
                <w:between w:val="nil"/>
              </w:pBdr>
              <w:spacing w:line="276" w:lineRule="auto"/>
              <w:ind w:right="59"/>
              <w:jc w:val="both"/>
              <w:rPr>
                <w:b w:val="0"/>
                <w:color w:val="000000"/>
                <w:sz w:val="20"/>
                <w:szCs w:val="20"/>
              </w:rPr>
            </w:pPr>
            <w:r>
              <w:rPr>
                <w:b w:val="0"/>
                <w:color w:val="000000"/>
                <w:sz w:val="20"/>
                <w:szCs w:val="20"/>
              </w:rPr>
              <w:t>Fuente:(Palacios, 2009, p. 22).</w:t>
            </w:r>
          </w:p>
          <w:p w14:paraId="27220BBB" w14:textId="77777777" w:rsidR="00D33A22" w:rsidRDefault="00D65FAE">
            <w:pPr>
              <w:spacing w:line="276" w:lineRule="auto"/>
              <w:jc w:val="both"/>
              <w:rPr>
                <w:sz w:val="20"/>
                <w:szCs w:val="20"/>
              </w:rPr>
            </w:pPr>
            <w:bookmarkStart w:id="12" w:name="_3rdcrjn" w:colFirst="0" w:colLast="0"/>
            <w:bookmarkEnd w:id="12"/>
            <w:r>
              <w:rPr>
                <w:b w:val="0"/>
                <w:sz w:val="20"/>
                <w:szCs w:val="20"/>
                <w:highlight w:val="yellow"/>
              </w:rPr>
              <w:t>Esta gráfica se encuentra en el documento ANEXOS – CF2 y se ubica como:</w:t>
            </w:r>
            <w:r>
              <w:rPr>
                <w:sz w:val="20"/>
                <w:szCs w:val="20"/>
                <w:highlight w:val="yellow"/>
              </w:rPr>
              <w:t xml:space="preserve"> </w:t>
            </w:r>
            <w:r>
              <w:rPr>
                <w:b w:val="0"/>
                <w:color w:val="000000"/>
                <w:sz w:val="20"/>
                <w:szCs w:val="20"/>
                <w:highlight w:val="yellow"/>
              </w:rPr>
              <w:t>ANEXO T2_11; se entrega editable, adecuar a la línea gráfica del programa.</w:t>
            </w:r>
          </w:p>
          <w:p w14:paraId="6028C61F" w14:textId="77777777" w:rsidR="00D33A22" w:rsidRDefault="00D33A22">
            <w:pPr>
              <w:spacing w:line="276" w:lineRule="auto"/>
              <w:rPr>
                <w:sz w:val="20"/>
                <w:szCs w:val="20"/>
              </w:rPr>
            </w:pPr>
          </w:p>
        </w:tc>
      </w:tr>
    </w:tbl>
    <w:p w14:paraId="40DC17C3" w14:textId="77777777" w:rsidR="00716BC8" w:rsidRDefault="00716BC8">
      <w:pPr>
        <w:rPr>
          <w:b/>
          <w:sz w:val="20"/>
          <w:szCs w:val="20"/>
        </w:rPr>
      </w:pPr>
    </w:p>
    <w:p w14:paraId="4D2332C2" w14:textId="77777777" w:rsidR="00D33A22" w:rsidRDefault="00D65FAE">
      <w:pPr>
        <w:rPr>
          <w:b/>
          <w:sz w:val="20"/>
          <w:szCs w:val="20"/>
        </w:rPr>
      </w:pPr>
      <w:r>
        <w:rPr>
          <w:b/>
          <w:sz w:val="20"/>
          <w:szCs w:val="20"/>
        </w:rPr>
        <w:lastRenderedPageBreak/>
        <w:t xml:space="preserve">TEMA 3: TRATADOS DE LIBRE COMERCIO (TLC) </w:t>
      </w:r>
    </w:p>
    <w:p w14:paraId="5A5F0FF2" w14:textId="77777777" w:rsidR="00D33A22" w:rsidRDefault="00D33A22">
      <w:pPr>
        <w:rPr>
          <w:b/>
          <w:sz w:val="20"/>
          <w:szCs w:val="20"/>
        </w:rPr>
      </w:pPr>
    </w:p>
    <w:tbl>
      <w:tblPr>
        <w:tblStyle w:val="a2"/>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60"/>
        <w:gridCol w:w="4302"/>
      </w:tblGrid>
      <w:tr w:rsidR="00D33A22" w14:paraId="01289B77" w14:textId="77777777">
        <w:tc>
          <w:tcPr>
            <w:tcW w:w="5660" w:type="dxa"/>
            <w:shd w:val="clear" w:color="auto" w:fill="F9CB9C"/>
            <w:tcMar>
              <w:top w:w="100" w:type="dxa"/>
              <w:left w:w="100" w:type="dxa"/>
              <w:bottom w:w="100" w:type="dxa"/>
              <w:right w:w="100" w:type="dxa"/>
            </w:tcMar>
          </w:tcPr>
          <w:p w14:paraId="1C04B6C5" w14:textId="77777777" w:rsidR="00D33A22" w:rsidRDefault="00D65FAE">
            <w:pPr>
              <w:spacing w:line="276" w:lineRule="auto"/>
              <w:rPr>
                <w:sz w:val="20"/>
                <w:szCs w:val="20"/>
              </w:rPr>
            </w:pPr>
            <w:r>
              <w:rPr>
                <w:sz w:val="20"/>
                <w:szCs w:val="20"/>
              </w:rPr>
              <w:t xml:space="preserve">GUION LITERARIO </w:t>
            </w:r>
          </w:p>
        </w:tc>
        <w:tc>
          <w:tcPr>
            <w:tcW w:w="4302" w:type="dxa"/>
            <w:shd w:val="clear" w:color="auto" w:fill="F9CB9C"/>
            <w:tcMar>
              <w:top w:w="100" w:type="dxa"/>
              <w:left w:w="100" w:type="dxa"/>
              <w:bottom w:w="100" w:type="dxa"/>
              <w:right w:w="100" w:type="dxa"/>
            </w:tcMar>
          </w:tcPr>
          <w:p w14:paraId="7BE451F2" w14:textId="77777777" w:rsidR="00D33A22" w:rsidRDefault="00D65FAE">
            <w:pPr>
              <w:spacing w:line="276" w:lineRule="auto"/>
              <w:rPr>
                <w:sz w:val="20"/>
                <w:szCs w:val="20"/>
              </w:rPr>
            </w:pPr>
            <w:r>
              <w:rPr>
                <w:sz w:val="20"/>
                <w:szCs w:val="20"/>
              </w:rPr>
              <w:t xml:space="preserve">GUION TÉCNICO </w:t>
            </w:r>
          </w:p>
        </w:tc>
      </w:tr>
      <w:tr w:rsidR="00D33A22" w14:paraId="741315DA" w14:textId="77777777">
        <w:tc>
          <w:tcPr>
            <w:tcW w:w="5660" w:type="dxa"/>
            <w:tcMar>
              <w:top w:w="100" w:type="dxa"/>
              <w:left w:w="100" w:type="dxa"/>
              <w:bottom w:w="100" w:type="dxa"/>
              <w:right w:w="100" w:type="dxa"/>
            </w:tcMar>
          </w:tcPr>
          <w:p w14:paraId="0DE0E319" w14:textId="77777777" w:rsidR="00D33A22" w:rsidRDefault="00D65FAE">
            <w:pPr>
              <w:spacing w:line="276" w:lineRule="auto"/>
              <w:jc w:val="both"/>
              <w:rPr>
                <w:sz w:val="20"/>
                <w:szCs w:val="20"/>
              </w:rPr>
            </w:pPr>
            <w:r>
              <w:rPr>
                <w:sz w:val="20"/>
                <w:szCs w:val="20"/>
              </w:rPr>
              <w:t>Introducción.</w:t>
            </w:r>
          </w:p>
          <w:p w14:paraId="2E417544" w14:textId="77777777" w:rsidR="00A665C5" w:rsidRDefault="00D65FAE">
            <w:pPr>
              <w:spacing w:line="276" w:lineRule="auto"/>
              <w:jc w:val="both"/>
              <w:rPr>
                <w:b w:val="0"/>
                <w:sz w:val="20"/>
                <w:szCs w:val="20"/>
              </w:rPr>
            </w:pPr>
            <w:r>
              <w:rPr>
                <w:sz w:val="20"/>
                <w:szCs w:val="20"/>
              </w:rPr>
              <w:t xml:space="preserve">[11] </w:t>
            </w:r>
            <w:r>
              <w:rPr>
                <w:b w:val="0"/>
                <w:sz w:val="20"/>
                <w:szCs w:val="20"/>
              </w:rPr>
              <w:t>Es indispensable identificar los acuerdos y tratados comerciales existentes entre los países para conocer los beneficios que estos proporcionan a las economías cuando quieren llevar sus operaciones a nivel internacional.</w:t>
            </w:r>
          </w:p>
          <w:p w14:paraId="0774F8C6" w14:textId="203C8ECE" w:rsidR="00D33A22" w:rsidRDefault="00D65FAE">
            <w:pPr>
              <w:spacing w:line="276" w:lineRule="auto"/>
              <w:jc w:val="both"/>
              <w:rPr>
                <w:b w:val="0"/>
                <w:sz w:val="20"/>
                <w:szCs w:val="20"/>
              </w:rPr>
            </w:pPr>
            <w:r>
              <w:rPr>
                <w:b w:val="0"/>
                <w:sz w:val="20"/>
                <w:szCs w:val="20"/>
              </w:rPr>
              <w:t xml:space="preserve"> </w:t>
            </w:r>
          </w:p>
          <w:p w14:paraId="2D7875DF" w14:textId="4E3F2F8B" w:rsidR="00D33A22" w:rsidRDefault="00D65FAE">
            <w:pPr>
              <w:spacing w:line="276" w:lineRule="auto"/>
              <w:jc w:val="both"/>
              <w:rPr>
                <w:b w:val="0"/>
                <w:sz w:val="20"/>
                <w:szCs w:val="20"/>
              </w:rPr>
            </w:pPr>
            <w:r>
              <w:rPr>
                <w:b w:val="0"/>
                <w:sz w:val="20"/>
                <w:szCs w:val="20"/>
              </w:rPr>
              <w:t>A continuación estudiaremos aspectos relevantes de los Tratados de Libre Comercio (TLC) y algunos ejemplos de los TLC vigentes entre Colombia y los demás países.</w:t>
            </w:r>
          </w:p>
          <w:p w14:paraId="014EB51C" w14:textId="77777777" w:rsidR="00D33A22" w:rsidRDefault="00D33A22">
            <w:pPr>
              <w:spacing w:line="276" w:lineRule="auto"/>
              <w:jc w:val="both"/>
              <w:rPr>
                <w:b w:val="0"/>
                <w:sz w:val="20"/>
                <w:szCs w:val="20"/>
              </w:rPr>
            </w:pPr>
          </w:p>
          <w:p w14:paraId="43869AC6" w14:textId="77777777" w:rsidR="00D33A22" w:rsidRDefault="00D33A22">
            <w:pPr>
              <w:spacing w:line="276" w:lineRule="auto"/>
              <w:jc w:val="both"/>
              <w:rPr>
                <w:b w:val="0"/>
                <w:sz w:val="20"/>
                <w:szCs w:val="20"/>
              </w:rPr>
            </w:pPr>
          </w:p>
          <w:p w14:paraId="1DEC647A" w14:textId="77777777" w:rsidR="00D33A22" w:rsidRDefault="00D65FAE">
            <w:pPr>
              <w:spacing w:line="276" w:lineRule="auto"/>
              <w:jc w:val="both"/>
              <w:rPr>
                <w:sz w:val="20"/>
                <w:szCs w:val="20"/>
              </w:rPr>
            </w:pPr>
            <w:r>
              <w:rPr>
                <w:sz w:val="20"/>
                <w:szCs w:val="20"/>
              </w:rPr>
              <w:t>[12] 3. ¿Qué es un Tratado de Libre Comercio?</w:t>
            </w:r>
          </w:p>
          <w:p w14:paraId="10D76F0B" w14:textId="77777777" w:rsidR="00D33A22" w:rsidRDefault="00D33A22">
            <w:pPr>
              <w:spacing w:line="276" w:lineRule="auto"/>
              <w:jc w:val="both"/>
              <w:rPr>
                <w:sz w:val="20"/>
                <w:szCs w:val="20"/>
              </w:rPr>
            </w:pPr>
          </w:p>
          <w:p w14:paraId="33CBC0DA" w14:textId="2D1D30AB" w:rsidR="00D33A22" w:rsidRDefault="00D65FAE">
            <w:pPr>
              <w:spacing w:line="276" w:lineRule="auto"/>
              <w:jc w:val="both"/>
              <w:rPr>
                <w:b w:val="0"/>
                <w:sz w:val="20"/>
                <w:szCs w:val="20"/>
              </w:rPr>
            </w:pPr>
            <w:r>
              <w:rPr>
                <w:b w:val="0"/>
                <w:sz w:val="20"/>
                <w:szCs w:val="20"/>
              </w:rPr>
              <w:t>Se denomina Tratado de Libre Comercio (TLC) al acuerdo comercial e</w:t>
            </w:r>
            <w:r w:rsidR="00A665C5">
              <w:rPr>
                <w:b w:val="0"/>
                <w:sz w:val="20"/>
                <w:szCs w:val="20"/>
              </w:rPr>
              <w:t>xistente entre dos o más países,</w:t>
            </w:r>
            <w:r>
              <w:rPr>
                <w:b w:val="0"/>
                <w:sz w:val="20"/>
                <w:szCs w:val="20"/>
              </w:rPr>
              <w:t xml:space="preserve"> mediante el cual se establece un conjunto de reglas que les permiten comercializar (comprar y vender) productos y servicios entre sí, aumentando los flujos de comercio e inversión.</w:t>
            </w:r>
          </w:p>
          <w:p w14:paraId="53E0CC10" w14:textId="77777777" w:rsidR="00A665C5" w:rsidRDefault="00A665C5">
            <w:pPr>
              <w:spacing w:line="276" w:lineRule="auto"/>
              <w:jc w:val="both"/>
              <w:rPr>
                <w:b w:val="0"/>
                <w:sz w:val="20"/>
                <w:szCs w:val="20"/>
              </w:rPr>
            </w:pPr>
          </w:p>
          <w:p w14:paraId="2AB24C74" w14:textId="77777777" w:rsidR="00D33A22" w:rsidRDefault="00D65FAE">
            <w:pPr>
              <w:spacing w:line="276" w:lineRule="auto"/>
              <w:jc w:val="both"/>
              <w:rPr>
                <w:b w:val="0"/>
                <w:sz w:val="20"/>
                <w:szCs w:val="20"/>
              </w:rPr>
            </w:pPr>
            <w:r>
              <w:rPr>
                <w:b w:val="0"/>
                <w:sz w:val="20"/>
                <w:szCs w:val="20"/>
              </w:rPr>
              <w:t>Estas normas determinan cómo y cuándo se eliminarán las barreras arancelarias para conseguir el libre paso de los productos y servicios entre los países participantes y que se realicen “sin restricciones injustificadas y en condiciones transparentes y predecibles” (Ministerio de Agricultura y Desarrollo Rural, 2016).</w:t>
            </w:r>
          </w:p>
          <w:p w14:paraId="152BCF24" w14:textId="77777777" w:rsidR="00D33A22" w:rsidRDefault="00D33A22">
            <w:pPr>
              <w:spacing w:line="276" w:lineRule="auto"/>
              <w:jc w:val="both"/>
              <w:rPr>
                <w:b w:val="0"/>
                <w:sz w:val="20"/>
                <w:szCs w:val="20"/>
              </w:rPr>
            </w:pPr>
          </w:p>
          <w:p w14:paraId="4CB6591E" w14:textId="77777777" w:rsidR="00D33A22" w:rsidRDefault="00D65FAE">
            <w:pPr>
              <w:spacing w:line="276" w:lineRule="auto"/>
              <w:jc w:val="both"/>
              <w:rPr>
                <w:sz w:val="20"/>
                <w:szCs w:val="20"/>
              </w:rPr>
            </w:pPr>
            <w:r>
              <w:rPr>
                <w:sz w:val="20"/>
                <w:szCs w:val="20"/>
              </w:rPr>
              <w:t>[13] 3.1 Objetivos</w:t>
            </w:r>
          </w:p>
          <w:p w14:paraId="0A85A0DA" w14:textId="77777777" w:rsidR="00D33A22" w:rsidRDefault="00D33A22">
            <w:pPr>
              <w:spacing w:line="276" w:lineRule="auto"/>
              <w:jc w:val="both"/>
              <w:rPr>
                <w:sz w:val="20"/>
                <w:szCs w:val="20"/>
              </w:rPr>
            </w:pPr>
          </w:p>
          <w:p w14:paraId="43789393" w14:textId="7FDA4B0D" w:rsidR="00D33A22" w:rsidRPr="005A242D" w:rsidRDefault="00D65FAE" w:rsidP="005A242D">
            <w:pPr>
              <w:pStyle w:val="Prrafodelista"/>
              <w:numPr>
                <w:ilvl w:val="0"/>
                <w:numId w:val="37"/>
              </w:numPr>
              <w:ind w:left="321"/>
              <w:jc w:val="both"/>
              <w:rPr>
                <w:b w:val="0"/>
                <w:sz w:val="20"/>
                <w:szCs w:val="20"/>
              </w:rPr>
            </w:pPr>
            <w:r w:rsidRPr="005A242D">
              <w:rPr>
                <w:b w:val="0"/>
                <w:sz w:val="20"/>
                <w:szCs w:val="20"/>
              </w:rPr>
              <w:t xml:space="preserve">Incrementar el comercio internacional y las exportaciones de los productos o servicios con ventajas competitivas de los países firmantes del TLC o del acuerdo comercial. </w:t>
            </w:r>
          </w:p>
          <w:p w14:paraId="03C25A14" w14:textId="747E214A" w:rsidR="00D33A22" w:rsidRPr="005A242D" w:rsidRDefault="00D65FAE" w:rsidP="005A242D">
            <w:pPr>
              <w:pStyle w:val="Prrafodelista"/>
              <w:numPr>
                <w:ilvl w:val="0"/>
                <w:numId w:val="37"/>
              </w:numPr>
              <w:ind w:left="321"/>
              <w:jc w:val="both"/>
              <w:rPr>
                <w:b w:val="0"/>
                <w:sz w:val="20"/>
                <w:szCs w:val="20"/>
              </w:rPr>
            </w:pPr>
            <w:r w:rsidRPr="005A242D">
              <w:rPr>
                <w:b w:val="0"/>
                <w:sz w:val="20"/>
                <w:szCs w:val="20"/>
              </w:rPr>
              <w:t xml:space="preserve">Incrementar la inversión extranjera por parte de los inversionistas de los países firmantes o de terceros países. </w:t>
            </w:r>
          </w:p>
          <w:p w14:paraId="5206656A" w14:textId="25CFFF8F" w:rsidR="00D33A22" w:rsidRPr="005A242D" w:rsidRDefault="00D65FAE" w:rsidP="005A242D">
            <w:pPr>
              <w:pStyle w:val="Prrafodelista"/>
              <w:numPr>
                <w:ilvl w:val="0"/>
                <w:numId w:val="37"/>
              </w:numPr>
              <w:ind w:left="321"/>
              <w:jc w:val="both"/>
              <w:rPr>
                <w:b w:val="0"/>
                <w:sz w:val="20"/>
                <w:szCs w:val="20"/>
              </w:rPr>
            </w:pPr>
            <w:r w:rsidRPr="005A242D">
              <w:rPr>
                <w:b w:val="0"/>
                <w:sz w:val="20"/>
                <w:szCs w:val="20"/>
              </w:rPr>
              <w:t>Fortalecer los lazos de amistad y cooperación</w:t>
            </w:r>
            <w:r w:rsidR="00A665C5" w:rsidRPr="005A242D">
              <w:rPr>
                <w:b w:val="0"/>
                <w:sz w:val="20"/>
                <w:szCs w:val="20"/>
              </w:rPr>
              <w:t>,</w:t>
            </w:r>
            <w:r w:rsidRPr="005A242D">
              <w:rPr>
                <w:b w:val="0"/>
                <w:sz w:val="20"/>
                <w:szCs w:val="20"/>
              </w:rPr>
              <w:t xml:space="preserve"> promoviendo la integración económica. </w:t>
            </w:r>
          </w:p>
          <w:p w14:paraId="5A6D7D88" w14:textId="378BC52D" w:rsidR="00D33A22" w:rsidRPr="005A242D" w:rsidRDefault="00D65FAE" w:rsidP="005A242D">
            <w:pPr>
              <w:pStyle w:val="Prrafodelista"/>
              <w:numPr>
                <w:ilvl w:val="0"/>
                <w:numId w:val="37"/>
              </w:numPr>
              <w:ind w:left="321"/>
              <w:jc w:val="both"/>
              <w:rPr>
                <w:b w:val="0"/>
                <w:sz w:val="20"/>
                <w:szCs w:val="20"/>
              </w:rPr>
            </w:pPr>
            <w:r w:rsidRPr="005A242D">
              <w:rPr>
                <w:b w:val="0"/>
                <w:sz w:val="20"/>
                <w:szCs w:val="20"/>
              </w:rPr>
              <w:t xml:space="preserve">Crear nuevas oportunidades de empleo y mejorar el nivel de vida. Promover un desarrollo económico integral para reducir la pobreza. </w:t>
            </w:r>
          </w:p>
          <w:p w14:paraId="3575A512" w14:textId="081819FB" w:rsidR="00D33A22" w:rsidRPr="005A242D" w:rsidRDefault="00D65FAE" w:rsidP="005A242D">
            <w:pPr>
              <w:pStyle w:val="Prrafodelista"/>
              <w:numPr>
                <w:ilvl w:val="0"/>
                <w:numId w:val="37"/>
              </w:numPr>
              <w:ind w:left="321"/>
              <w:jc w:val="both"/>
              <w:rPr>
                <w:b w:val="0"/>
                <w:sz w:val="20"/>
                <w:szCs w:val="20"/>
              </w:rPr>
            </w:pPr>
            <w:r w:rsidRPr="005A242D">
              <w:rPr>
                <w:b w:val="0"/>
                <w:sz w:val="20"/>
                <w:szCs w:val="20"/>
              </w:rPr>
              <w:t>Estimular la creatividad y la innovación, promoviendo el comercio en los sectores innovadores.</w:t>
            </w:r>
          </w:p>
          <w:p w14:paraId="7D4A7522" w14:textId="1FA9625D" w:rsidR="00D33A22" w:rsidRPr="005A242D" w:rsidRDefault="00D65FAE" w:rsidP="005A242D">
            <w:pPr>
              <w:pStyle w:val="Prrafodelista"/>
              <w:numPr>
                <w:ilvl w:val="0"/>
                <w:numId w:val="37"/>
              </w:numPr>
              <w:ind w:left="321"/>
              <w:jc w:val="both"/>
              <w:rPr>
                <w:b w:val="0"/>
                <w:sz w:val="20"/>
                <w:szCs w:val="20"/>
              </w:rPr>
            </w:pPr>
            <w:r w:rsidRPr="005A242D">
              <w:rPr>
                <w:b w:val="0"/>
                <w:sz w:val="20"/>
                <w:szCs w:val="20"/>
              </w:rPr>
              <w:t xml:space="preserve">Establecer reglas que rijan el intercambio comercial entre los países firmantes. </w:t>
            </w:r>
          </w:p>
          <w:p w14:paraId="2C7C9223" w14:textId="402F5BC2" w:rsidR="00D33A22" w:rsidRPr="005A242D" w:rsidRDefault="00D65FAE" w:rsidP="005A242D">
            <w:pPr>
              <w:pStyle w:val="Prrafodelista"/>
              <w:numPr>
                <w:ilvl w:val="0"/>
                <w:numId w:val="37"/>
              </w:numPr>
              <w:ind w:left="321"/>
              <w:jc w:val="both"/>
              <w:rPr>
                <w:b w:val="0"/>
                <w:sz w:val="20"/>
                <w:szCs w:val="20"/>
              </w:rPr>
            </w:pPr>
            <w:r w:rsidRPr="005A242D">
              <w:rPr>
                <w:b w:val="0"/>
                <w:sz w:val="20"/>
                <w:szCs w:val="20"/>
              </w:rPr>
              <w:t xml:space="preserve">Asegurar un marco jurídico y comercial para los negocios y las inversiones. </w:t>
            </w:r>
          </w:p>
          <w:p w14:paraId="41FF1B10" w14:textId="73DFF060" w:rsidR="00D33A22" w:rsidRPr="005A242D" w:rsidRDefault="00D65FAE" w:rsidP="005A242D">
            <w:pPr>
              <w:pStyle w:val="Prrafodelista"/>
              <w:numPr>
                <w:ilvl w:val="0"/>
                <w:numId w:val="37"/>
              </w:numPr>
              <w:ind w:left="321"/>
              <w:jc w:val="both"/>
              <w:rPr>
                <w:b w:val="0"/>
                <w:sz w:val="20"/>
                <w:szCs w:val="20"/>
              </w:rPr>
            </w:pPr>
            <w:r w:rsidRPr="005A242D">
              <w:rPr>
                <w:b w:val="0"/>
                <w:sz w:val="20"/>
                <w:szCs w:val="20"/>
              </w:rPr>
              <w:t xml:space="preserve">Implementar el tratado con una cooperación en materia ambiental. </w:t>
            </w:r>
          </w:p>
          <w:p w14:paraId="72BE0030" w14:textId="711576FA" w:rsidR="00D33A22" w:rsidRPr="005A242D" w:rsidRDefault="00D65FAE" w:rsidP="005A242D">
            <w:pPr>
              <w:pStyle w:val="Prrafodelista"/>
              <w:numPr>
                <w:ilvl w:val="0"/>
                <w:numId w:val="37"/>
              </w:numPr>
              <w:ind w:left="321"/>
              <w:jc w:val="both"/>
              <w:rPr>
                <w:b w:val="0"/>
                <w:sz w:val="20"/>
                <w:szCs w:val="20"/>
              </w:rPr>
            </w:pPr>
            <w:r w:rsidRPr="005A242D">
              <w:rPr>
                <w:b w:val="0"/>
                <w:sz w:val="20"/>
                <w:szCs w:val="20"/>
              </w:rPr>
              <w:lastRenderedPageBreak/>
              <w:t>Permitir a los compradores adquirir sus artículos dentro de una mayor gama de productos disponibles.  (Van, D. B. R. É. 2014)</w:t>
            </w:r>
          </w:p>
          <w:p w14:paraId="7E1A274C" w14:textId="77777777" w:rsidR="00D33A22" w:rsidRDefault="00D33A22">
            <w:pPr>
              <w:spacing w:line="276" w:lineRule="auto"/>
              <w:jc w:val="both"/>
              <w:rPr>
                <w:b w:val="0"/>
                <w:sz w:val="20"/>
                <w:szCs w:val="20"/>
              </w:rPr>
            </w:pPr>
          </w:p>
          <w:p w14:paraId="4C62842C" w14:textId="77777777" w:rsidR="00D33A22" w:rsidRDefault="00D65FAE">
            <w:pPr>
              <w:spacing w:line="276" w:lineRule="auto"/>
              <w:jc w:val="both"/>
              <w:rPr>
                <w:sz w:val="20"/>
                <w:szCs w:val="20"/>
              </w:rPr>
            </w:pPr>
            <w:r>
              <w:rPr>
                <w:sz w:val="20"/>
                <w:szCs w:val="20"/>
              </w:rPr>
              <w:t>[14] 3.2 El porqué de los TLC</w:t>
            </w:r>
          </w:p>
          <w:p w14:paraId="7A7565AC" w14:textId="77777777" w:rsidR="00D33A22" w:rsidRDefault="00D33A22">
            <w:pPr>
              <w:spacing w:line="276" w:lineRule="auto"/>
              <w:jc w:val="both"/>
              <w:rPr>
                <w:sz w:val="20"/>
                <w:szCs w:val="20"/>
              </w:rPr>
            </w:pPr>
          </w:p>
          <w:p w14:paraId="04CA6196" w14:textId="77777777" w:rsidR="00D33A22" w:rsidRDefault="00D65FAE">
            <w:pPr>
              <w:spacing w:line="276" w:lineRule="auto"/>
              <w:jc w:val="both"/>
              <w:rPr>
                <w:b w:val="0"/>
                <w:sz w:val="20"/>
                <w:szCs w:val="20"/>
              </w:rPr>
            </w:pPr>
            <w:r>
              <w:rPr>
                <w:b w:val="0"/>
                <w:sz w:val="20"/>
                <w:szCs w:val="20"/>
              </w:rPr>
              <w:t>El incremento en las exportaciones originado por los Tratados de Libre Comercio, llega a ser beneficioso para los países involucrados porque:</w:t>
            </w:r>
          </w:p>
          <w:p w14:paraId="630E72C2" w14:textId="77777777" w:rsidR="00D33A22" w:rsidRDefault="00D33A22">
            <w:pPr>
              <w:spacing w:line="276" w:lineRule="auto"/>
              <w:jc w:val="both"/>
              <w:rPr>
                <w:b w:val="0"/>
                <w:sz w:val="20"/>
                <w:szCs w:val="20"/>
              </w:rPr>
            </w:pPr>
          </w:p>
          <w:tbl>
            <w:tblPr>
              <w:tblStyle w:val="a3"/>
              <w:tblW w:w="5405" w:type="dxa"/>
              <w:tblInd w:w="0" w:type="dxa"/>
              <w:tblLayout w:type="fixed"/>
              <w:tblLook w:val="0400" w:firstRow="0" w:lastRow="0" w:firstColumn="0" w:lastColumn="0" w:noHBand="0" w:noVBand="1"/>
            </w:tblPr>
            <w:tblGrid>
              <w:gridCol w:w="2725"/>
              <w:gridCol w:w="2680"/>
            </w:tblGrid>
            <w:tr w:rsidR="00D33A22" w14:paraId="2A6FA789" w14:textId="77777777" w:rsidTr="00A665C5">
              <w:trPr>
                <w:trHeight w:val="300"/>
              </w:trPr>
              <w:tc>
                <w:tcPr>
                  <w:tcW w:w="2725" w:type="dxa"/>
                  <w:tcBorders>
                    <w:top w:val="single" w:sz="4" w:space="0" w:color="000000"/>
                    <w:left w:val="single" w:sz="4" w:space="0" w:color="000000"/>
                    <w:bottom w:val="single" w:sz="4" w:space="0" w:color="000000"/>
                    <w:right w:val="single" w:sz="4" w:space="0" w:color="000000"/>
                  </w:tcBorders>
                  <w:shd w:val="clear" w:color="auto" w:fill="auto"/>
                  <w:vAlign w:val="bottom"/>
                </w:tcPr>
                <w:p w14:paraId="3C557051" w14:textId="77777777" w:rsidR="00D33A22" w:rsidRDefault="00D65FAE">
                  <w:pPr>
                    <w:spacing w:line="240" w:lineRule="auto"/>
                    <w:jc w:val="center"/>
                    <w:rPr>
                      <w:b/>
                      <w:color w:val="000000"/>
                    </w:rPr>
                  </w:pPr>
                  <w:r>
                    <w:rPr>
                      <w:b/>
                      <w:color w:val="000000"/>
                    </w:rPr>
                    <w:t>Exportador</w:t>
                  </w:r>
                </w:p>
              </w:tc>
              <w:tc>
                <w:tcPr>
                  <w:tcW w:w="2680" w:type="dxa"/>
                  <w:tcBorders>
                    <w:top w:val="single" w:sz="4" w:space="0" w:color="000000"/>
                    <w:left w:val="nil"/>
                    <w:bottom w:val="single" w:sz="4" w:space="0" w:color="000000"/>
                    <w:right w:val="single" w:sz="4" w:space="0" w:color="000000"/>
                  </w:tcBorders>
                  <w:shd w:val="clear" w:color="auto" w:fill="auto"/>
                  <w:vAlign w:val="bottom"/>
                </w:tcPr>
                <w:p w14:paraId="34C2A639" w14:textId="77777777" w:rsidR="00D33A22" w:rsidRDefault="00D65FAE">
                  <w:pPr>
                    <w:spacing w:line="240" w:lineRule="auto"/>
                    <w:jc w:val="center"/>
                    <w:rPr>
                      <w:b/>
                      <w:color w:val="000000"/>
                    </w:rPr>
                  </w:pPr>
                  <w:r>
                    <w:rPr>
                      <w:b/>
                      <w:color w:val="000000"/>
                    </w:rPr>
                    <w:t>Importador</w:t>
                  </w:r>
                </w:p>
              </w:tc>
            </w:tr>
            <w:tr w:rsidR="00D33A22" w14:paraId="426B0A87" w14:textId="77777777" w:rsidTr="00A665C5">
              <w:trPr>
                <w:trHeight w:val="1905"/>
              </w:trPr>
              <w:tc>
                <w:tcPr>
                  <w:tcW w:w="2725" w:type="dxa"/>
                  <w:tcBorders>
                    <w:top w:val="nil"/>
                    <w:left w:val="single" w:sz="4" w:space="0" w:color="000000"/>
                    <w:bottom w:val="single" w:sz="4" w:space="0" w:color="000000"/>
                    <w:right w:val="single" w:sz="4" w:space="0" w:color="000000"/>
                  </w:tcBorders>
                  <w:shd w:val="clear" w:color="auto" w:fill="auto"/>
                  <w:vAlign w:val="center"/>
                </w:tcPr>
                <w:p w14:paraId="187AE98B" w14:textId="4A1FEAA2" w:rsidR="00D33A22" w:rsidRDefault="00FF61D2" w:rsidP="00FF61D2">
                  <w:pPr>
                    <w:spacing w:line="240" w:lineRule="auto"/>
                    <w:jc w:val="both"/>
                    <w:rPr>
                      <w:color w:val="000000"/>
                      <w:sz w:val="20"/>
                      <w:szCs w:val="20"/>
                    </w:rPr>
                  </w:pPr>
                  <w:r>
                    <w:rPr>
                      <w:color w:val="000000"/>
                      <w:sz w:val="20"/>
                      <w:szCs w:val="20"/>
                    </w:rPr>
                    <w:t>El e</w:t>
                  </w:r>
                  <w:r w:rsidR="00D65FAE">
                    <w:rPr>
                      <w:color w:val="000000"/>
                      <w:sz w:val="20"/>
                      <w:szCs w:val="20"/>
                    </w:rPr>
                    <w:t>xportador vende productos en los que tiene ventaja competitiva internacional</w:t>
                  </w:r>
                  <w:r>
                    <w:rPr>
                      <w:color w:val="000000"/>
                      <w:sz w:val="20"/>
                      <w:szCs w:val="20"/>
                    </w:rPr>
                    <w:t>.</w:t>
                  </w:r>
                </w:p>
              </w:tc>
              <w:tc>
                <w:tcPr>
                  <w:tcW w:w="2680" w:type="dxa"/>
                  <w:tcBorders>
                    <w:top w:val="nil"/>
                    <w:left w:val="nil"/>
                    <w:bottom w:val="single" w:sz="4" w:space="0" w:color="000000"/>
                    <w:right w:val="single" w:sz="4" w:space="0" w:color="000000"/>
                  </w:tcBorders>
                  <w:shd w:val="clear" w:color="auto" w:fill="auto"/>
                  <w:vAlign w:val="center"/>
                </w:tcPr>
                <w:p w14:paraId="3E5E4ADE" w14:textId="45791CFF" w:rsidR="00D33A22" w:rsidRDefault="00D65FAE" w:rsidP="00FF61D2">
                  <w:pPr>
                    <w:spacing w:line="240" w:lineRule="auto"/>
                    <w:jc w:val="both"/>
                    <w:rPr>
                      <w:color w:val="000000"/>
                      <w:sz w:val="20"/>
                      <w:szCs w:val="20"/>
                    </w:rPr>
                  </w:pPr>
                  <w:r>
                    <w:rPr>
                      <w:color w:val="000000"/>
                      <w:sz w:val="20"/>
                      <w:szCs w:val="20"/>
                    </w:rPr>
                    <w:t>Adquiere los productos importados más baratos que si los produjera en su país</w:t>
                  </w:r>
                  <w:r w:rsidR="00FF61D2">
                    <w:rPr>
                      <w:color w:val="000000"/>
                      <w:sz w:val="20"/>
                      <w:szCs w:val="20"/>
                    </w:rPr>
                    <w:t>.</w:t>
                  </w:r>
                </w:p>
              </w:tc>
            </w:tr>
            <w:tr w:rsidR="00D33A22" w14:paraId="379EE137" w14:textId="77777777" w:rsidTr="00A665C5">
              <w:trPr>
                <w:trHeight w:val="1020"/>
              </w:trPr>
              <w:tc>
                <w:tcPr>
                  <w:tcW w:w="2725" w:type="dxa"/>
                  <w:tcBorders>
                    <w:top w:val="nil"/>
                    <w:left w:val="single" w:sz="4" w:space="0" w:color="000000"/>
                    <w:bottom w:val="single" w:sz="4" w:space="0" w:color="000000"/>
                    <w:right w:val="single" w:sz="4" w:space="0" w:color="000000"/>
                  </w:tcBorders>
                  <w:shd w:val="clear" w:color="auto" w:fill="auto"/>
                  <w:vAlign w:val="center"/>
                </w:tcPr>
                <w:p w14:paraId="1F7FBBC1" w14:textId="4CF7A8F8" w:rsidR="00D33A22" w:rsidRDefault="00FF61D2" w:rsidP="00FF61D2">
                  <w:pPr>
                    <w:spacing w:line="240" w:lineRule="auto"/>
                    <w:jc w:val="both"/>
                    <w:rPr>
                      <w:color w:val="000000"/>
                      <w:sz w:val="20"/>
                      <w:szCs w:val="20"/>
                    </w:rPr>
                  </w:pPr>
                  <w:r>
                    <w:rPr>
                      <w:color w:val="000000"/>
                      <w:sz w:val="20"/>
                      <w:szCs w:val="20"/>
                    </w:rPr>
                    <w:t>Incrementa su P</w:t>
                  </w:r>
                  <w:r w:rsidR="00D65FAE">
                    <w:rPr>
                      <w:color w:val="000000"/>
                      <w:sz w:val="20"/>
                      <w:szCs w:val="20"/>
                    </w:rPr>
                    <w:t xml:space="preserve">roducto Nacional Bruto </w:t>
                  </w:r>
                  <w:r>
                    <w:rPr>
                      <w:color w:val="000000"/>
                      <w:sz w:val="20"/>
                      <w:szCs w:val="20"/>
                    </w:rPr>
                    <w:t xml:space="preserve">(PNB) </w:t>
                  </w:r>
                  <w:r w:rsidR="00D65FAE">
                    <w:rPr>
                      <w:color w:val="000000"/>
                      <w:sz w:val="20"/>
                      <w:szCs w:val="20"/>
                    </w:rPr>
                    <w:t>y su Balanza Comercial</w:t>
                  </w:r>
                  <w:r>
                    <w:rPr>
                      <w:color w:val="000000"/>
                      <w:sz w:val="20"/>
                      <w:szCs w:val="20"/>
                    </w:rPr>
                    <w:t xml:space="preserve"> (BC).</w:t>
                  </w:r>
                </w:p>
              </w:tc>
              <w:tc>
                <w:tcPr>
                  <w:tcW w:w="2680" w:type="dxa"/>
                  <w:tcBorders>
                    <w:top w:val="nil"/>
                    <w:left w:val="nil"/>
                    <w:bottom w:val="single" w:sz="4" w:space="0" w:color="000000"/>
                    <w:right w:val="single" w:sz="4" w:space="0" w:color="000000"/>
                  </w:tcBorders>
                  <w:shd w:val="clear" w:color="auto" w:fill="auto"/>
                  <w:vAlign w:val="bottom"/>
                </w:tcPr>
                <w:p w14:paraId="0252A55F" w14:textId="77777777" w:rsidR="00D33A22" w:rsidRDefault="00D65FAE" w:rsidP="00FF61D2">
                  <w:pPr>
                    <w:spacing w:line="240" w:lineRule="auto"/>
                    <w:jc w:val="both"/>
                    <w:rPr>
                      <w:color w:val="000000"/>
                      <w:sz w:val="20"/>
                      <w:szCs w:val="20"/>
                    </w:rPr>
                  </w:pPr>
                  <w:r>
                    <w:rPr>
                      <w:color w:val="000000"/>
                      <w:sz w:val="20"/>
                      <w:szCs w:val="20"/>
                    </w:rPr>
                    <w:t>Al importador le permite llevar nueva maquinaria, nuevos productos y nuevas tecnologías al país.</w:t>
                  </w:r>
                </w:p>
              </w:tc>
            </w:tr>
            <w:tr w:rsidR="00D33A22" w14:paraId="65EBB172" w14:textId="77777777" w:rsidTr="00A665C5">
              <w:trPr>
                <w:trHeight w:val="2325"/>
              </w:trPr>
              <w:tc>
                <w:tcPr>
                  <w:tcW w:w="2725" w:type="dxa"/>
                  <w:tcBorders>
                    <w:top w:val="nil"/>
                    <w:left w:val="single" w:sz="4" w:space="0" w:color="000000"/>
                    <w:bottom w:val="single" w:sz="4" w:space="0" w:color="000000"/>
                    <w:right w:val="single" w:sz="4" w:space="0" w:color="000000"/>
                  </w:tcBorders>
                  <w:shd w:val="clear" w:color="auto" w:fill="auto"/>
                  <w:vAlign w:val="bottom"/>
                </w:tcPr>
                <w:p w14:paraId="6532BB32" w14:textId="77777777" w:rsidR="00D33A22" w:rsidRDefault="00D65FAE" w:rsidP="00FF61D2">
                  <w:pPr>
                    <w:spacing w:line="240" w:lineRule="auto"/>
                    <w:jc w:val="both"/>
                    <w:rPr>
                      <w:color w:val="000000"/>
                      <w:sz w:val="20"/>
                      <w:szCs w:val="20"/>
                    </w:rPr>
                  </w:pPr>
                  <w:r>
                    <w:rPr>
                      <w:color w:val="000000"/>
                      <w:sz w:val="20"/>
                      <w:szCs w:val="20"/>
                    </w:rPr>
                    <w:t xml:space="preserve">La exportación le permite al país productor bajar sus costos debido a la economía de escala por el mayor volumen de producción que implica tener acceso a otros mercados. </w:t>
                  </w:r>
                  <w:r>
                    <w:rPr>
                      <w:color w:val="000000"/>
                    </w:rPr>
                    <w:t> </w:t>
                  </w:r>
                </w:p>
              </w:tc>
              <w:tc>
                <w:tcPr>
                  <w:tcW w:w="2680" w:type="dxa"/>
                  <w:tcBorders>
                    <w:top w:val="nil"/>
                    <w:left w:val="nil"/>
                    <w:bottom w:val="single" w:sz="4" w:space="0" w:color="000000"/>
                    <w:right w:val="single" w:sz="4" w:space="0" w:color="000000"/>
                  </w:tcBorders>
                  <w:shd w:val="clear" w:color="auto" w:fill="auto"/>
                  <w:vAlign w:val="center"/>
                </w:tcPr>
                <w:p w14:paraId="66445131" w14:textId="77777777" w:rsidR="00D33A22" w:rsidRDefault="00D65FAE" w:rsidP="00FF61D2">
                  <w:pPr>
                    <w:spacing w:line="240" w:lineRule="auto"/>
                    <w:jc w:val="both"/>
                    <w:rPr>
                      <w:color w:val="000000"/>
                      <w:sz w:val="20"/>
                      <w:szCs w:val="20"/>
                    </w:rPr>
                  </w:pPr>
                  <w:r>
                    <w:rPr>
                      <w:color w:val="000000"/>
                      <w:sz w:val="20"/>
                      <w:szCs w:val="20"/>
                    </w:rPr>
                    <w:t>A mediano y largo plazo coadyuvará a su crecimiento económico e industrial.</w:t>
                  </w:r>
                </w:p>
              </w:tc>
            </w:tr>
          </w:tbl>
          <w:p w14:paraId="1E034ACB" w14:textId="77777777" w:rsidR="00D33A22" w:rsidRDefault="00D33A22">
            <w:pPr>
              <w:spacing w:line="276" w:lineRule="auto"/>
              <w:jc w:val="both"/>
              <w:rPr>
                <w:b w:val="0"/>
                <w:sz w:val="20"/>
                <w:szCs w:val="20"/>
              </w:rPr>
            </w:pPr>
          </w:p>
          <w:p w14:paraId="7F590231" w14:textId="77777777" w:rsidR="00D33A22" w:rsidRDefault="00D33A22">
            <w:pPr>
              <w:spacing w:line="276" w:lineRule="auto"/>
              <w:jc w:val="both"/>
              <w:rPr>
                <w:b w:val="0"/>
                <w:sz w:val="20"/>
                <w:szCs w:val="20"/>
              </w:rPr>
            </w:pPr>
          </w:p>
          <w:p w14:paraId="14B617B3" w14:textId="541A1BF7" w:rsidR="00D33A22" w:rsidRDefault="00D65FAE">
            <w:pPr>
              <w:spacing w:line="276" w:lineRule="auto"/>
              <w:jc w:val="both"/>
              <w:rPr>
                <w:b w:val="0"/>
                <w:sz w:val="20"/>
                <w:szCs w:val="20"/>
              </w:rPr>
            </w:pPr>
            <w:r>
              <w:rPr>
                <w:b w:val="0"/>
                <w:sz w:val="20"/>
                <w:szCs w:val="20"/>
              </w:rPr>
              <w:t>En el comercio internacional</w:t>
            </w:r>
            <w:r w:rsidR="00FF61D2">
              <w:rPr>
                <w:b w:val="0"/>
                <w:sz w:val="20"/>
                <w:szCs w:val="20"/>
              </w:rPr>
              <w:t>,</w:t>
            </w:r>
            <w:r>
              <w:rPr>
                <w:b w:val="0"/>
                <w:sz w:val="20"/>
                <w:szCs w:val="20"/>
              </w:rPr>
              <w:t xml:space="preserve"> cada país exporta los bienes o servicios que tenga en abundancia e importa los que le sean escasos y le ayuden a su desarrollo o a mejorar la calidad de vida de sus habitantes. </w:t>
            </w:r>
          </w:p>
          <w:p w14:paraId="28B7F848" w14:textId="77777777" w:rsidR="00D33A22" w:rsidRDefault="00D33A22">
            <w:pPr>
              <w:spacing w:line="276" w:lineRule="auto"/>
              <w:jc w:val="both"/>
              <w:rPr>
                <w:b w:val="0"/>
                <w:sz w:val="20"/>
                <w:szCs w:val="20"/>
              </w:rPr>
            </w:pPr>
          </w:p>
          <w:p w14:paraId="34BCBC39" w14:textId="77777777" w:rsidR="00D33A22" w:rsidRDefault="00D65FAE">
            <w:pPr>
              <w:spacing w:line="276" w:lineRule="auto"/>
              <w:jc w:val="both"/>
              <w:rPr>
                <w:b w:val="0"/>
                <w:sz w:val="20"/>
                <w:szCs w:val="20"/>
              </w:rPr>
            </w:pPr>
            <w:r>
              <w:rPr>
                <w:b w:val="0"/>
                <w:sz w:val="20"/>
                <w:szCs w:val="20"/>
              </w:rPr>
              <w:t xml:space="preserve">Las corporaciones de los países más desarrollados </w:t>
            </w:r>
            <w:r>
              <w:rPr>
                <w:sz w:val="20"/>
                <w:szCs w:val="20"/>
              </w:rPr>
              <w:t>exportan capital</w:t>
            </w:r>
            <w:r>
              <w:rPr>
                <w:b w:val="0"/>
                <w:sz w:val="20"/>
                <w:szCs w:val="20"/>
              </w:rPr>
              <w:t xml:space="preserve"> para crear fábricas en los menos desarrollados, pero con una gran cantidad de mano de obra que, por su misma abundancia, es más barata, creando plantas subsidiarias que exportarán lo producido al país que aportó el capital o a terceras naciones; con esta inversión extranjera directa se crea trabajo en el país subdesarrollado y se abarata el costo de vida en el país capitalista. </w:t>
            </w:r>
          </w:p>
          <w:p w14:paraId="478D96EC" w14:textId="77777777" w:rsidR="00D33A22" w:rsidRDefault="00D33A22">
            <w:pPr>
              <w:spacing w:line="276" w:lineRule="auto"/>
              <w:jc w:val="both"/>
              <w:rPr>
                <w:b w:val="0"/>
                <w:sz w:val="20"/>
                <w:szCs w:val="20"/>
              </w:rPr>
            </w:pPr>
          </w:p>
          <w:p w14:paraId="1DE3A8C3" w14:textId="5A44E320" w:rsidR="00D33A22" w:rsidRDefault="00D65FAE">
            <w:pPr>
              <w:spacing w:line="276" w:lineRule="auto"/>
              <w:jc w:val="both"/>
              <w:rPr>
                <w:b w:val="0"/>
                <w:sz w:val="20"/>
                <w:szCs w:val="20"/>
              </w:rPr>
            </w:pPr>
            <w:r>
              <w:rPr>
                <w:b w:val="0"/>
                <w:sz w:val="20"/>
                <w:szCs w:val="20"/>
              </w:rPr>
              <w:lastRenderedPageBreak/>
              <w:t>La inversión extranjera le permite al país aportante de la mano de obra, modernizarse y, a mediano y largo plazo, crear empresas con su propio capital y fabricar productos de alta tecnología</w:t>
            </w:r>
            <w:r w:rsidR="00FF61D2">
              <w:rPr>
                <w:b w:val="0"/>
                <w:sz w:val="20"/>
                <w:szCs w:val="20"/>
              </w:rPr>
              <w:t>,</w:t>
            </w:r>
            <w:r>
              <w:rPr>
                <w:b w:val="0"/>
                <w:sz w:val="20"/>
                <w:szCs w:val="20"/>
              </w:rPr>
              <w:t xml:space="preserve"> como sucedió en un principio con Japón y más recientemente con China, Corea, India, Bangladesh e Indonesia, productores y exportadores de tecnología avanzada; todos ellos comenzaron a industrializarse con capital estadounidense y europeo, siendo en la actualidad fuertes competidores de los países aportantes de capital para su desar</w:t>
            </w:r>
            <w:r w:rsidR="00FF61D2">
              <w:rPr>
                <w:b w:val="0"/>
                <w:sz w:val="20"/>
                <w:szCs w:val="20"/>
              </w:rPr>
              <w:t>rollo industrial y tecnológico.</w:t>
            </w:r>
          </w:p>
          <w:p w14:paraId="1FCA3AAA" w14:textId="77777777" w:rsidR="00FF61D2" w:rsidRDefault="00FF61D2">
            <w:pPr>
              <w:spacing w:line="276" w:lineRule="auto"/>
              <w:jc w:val="both"/>
              <w:rPr>
                <w:b w:val="0"/>
                <w:sz w:val="20"/>
                <w:szCs w:val="20"/>
              </w:rPr>
            </w:pPr>
          </w:p>
          <w:p w14:paraId="41CE1030" w14:textId="77777777" w:rsidR="00D33A22" w:rsidRDefault="00D65FAE">
            <w:pPr>
              <w:spacing w:line="276" w:lineRule="auto"/>
              <w:jc w:val="both"/>
              <w:rPr>
                <w:b w:val="0"/>
                <w:sz w:val="20"/>
                <w:szCs w:val="20"/>
              </w:rPr>
            </w:pPr>
            <w:r>
              <w:rPr>
                <w:b w:val="0"/>
                <w:sz w:val="20"/>
                <w:szCs w:val="20"/>
              </w:rPr>
              <w:t>Muchas veces existen acuerdos bilaterales entre dos gobiernos, por los cuales el país exportador limita sus exportaciones de cierto producto para evitar el desabastecimiento en su mercado interno; esto es muy común en los productos agrícolas; la medida evita el encarecimiento del costo de vida para sus habitantes.</w:t>
            </w:r>
          </w:p>
          <w:p w14:paraId="194FE8FE" w14:textId="77777777" w:rsidR="00D33A22" w:rsidRDefault="00D33A22">
            <w:pPr>
              <w:spacing w:line="276" w:lineRule="auto"/>
              <w:jc w:val="both"/>
              <w:rPr>
                <w:b w:val="0"/>
                <w:sz w:val="20"/>
                <w:szCs w:val="20"/>
              </w:rPr>
            </w:pPr>
          </w:p>
          <w:p w14:paraId="29AA0CCD" w14:textId="77777777" w:rsidR="00D33A22" w:rsidRDefault="00D65FAE">
            <w:pPr>
              <w:spacing w:line="276" w:lineRule="auto"/>
              <w:jc w:val="both"/>
              <w:rPr>
                <w:b w:val="0"/>
                <w:sz w:val="20"/>
                <w:szCs w:val="20"/>
              </w:rPr>
            </w:pPr>
            <w:r>
              <w:rPr>
                <w:b w:val="0"/>
                <w:sz w:val="20"/>
                <w:szCs w:val="20"/>
              </w:rPr>
              <w:t>Es muy importante para el desarrollo económico de los países, fortalecer la colaboración en materia económica, crear comunidades seguras y establecer una ayuda mutua que expanda la prosperidad y la inclusión social de las regiones y los países involucrados, lo cual contribuye a un ambiente favorable para incentivar las inversiones y para la realización de los negocios.</w:t>
            </w:r>
          </w:p>
          <w:p w14:paraId="7BB9D49C" w14:textId="77777777" w:rsidR="00D33A22" w:rsidRDefault="00D33A22">
            <w:pPr>
              <w:spacing w:line="276" w:lineRule="auto"/>
              <w:jc w:val="both"/>
              <w:rPr>
                <w:b w:val="0"/>
                <w:sz w:val="20"/>
                <w:szCs w:val="20"/>
              </w:rPr>
            </w:pPr>
          </w:p>
          <w:p w14:paraId="231E5118" w14:textId="413D0678" w:rsidR="00D33A22" w:rsidRDefault="00D65FAE">
            <w:pPr>
              <w:spacing w:line="276" w:lineRule="auto"/>
              <w:jc w:val="both"/>
              <w:rPr>
                <w:b w:val="0"/>
                <w:sz w:val="20"/>
                <w:szCs w:val="20"/>
              </w:rPr>
            </w:pPr>
            <w:r>
              <w:rPr>
                <w:b w:val="0"/>
                <w:sz w:val="20"/>
                <w:szCs w:val="20"/>
              </w:rPr>
              <w:t>Así también se promueven las instituciones gubernamentales y privadas, transparentes y responsables</w:t>
            </w:r>
            <w:r w:rsidR="00FF61D2">
              <w:rPr>
                <w:b w:val="0"/>
                <w:sz w:val="20"/>
                <w:szCs w:val="20"/>
              </w:rPr>
              <w:t>,</w:t>
            </w:r>
            <w:r>
              <w:rPr>
                <w:b w:val="0"/>
                <w:sz w:val="20"/>
                <w:szCs w:val="20"/>
              </w:rPr>
              <w:t xml:space="preserve"> que coadyuven al desarrollo industrial y comercial de un país, con un respeto absoluto hacia los derechos humanos, educando y preparando la población para que con su esfuerzo ayude al desarrollo de sus comunidades, incluyendo beneficios para el cuidado y la conservación de la naturaleza y el medio ambiente. Algunos gobiernos, afortunadamente cada vez menos, creen que reducir las importaciones es beneficioso para la economía de su país y que la globalización con la disminución o eliminación de aranceles genera un retroceso en el sector industrial y, por ende, en la economía de la nación. Por el contrario, reducir las importaciones </w:t>
            </w:r>
            <w:r w:rsidR="00FF61D2">
              <w:rPr>
                <w:b w:val="0"/>
                <w:sz w:val="20"/>
                <w:szCs w:val="20"/>
              </w:rPr>
              <w:t xml:space="preserve">es </w:t>
            </w:r>
            <w:r>
              <w:rPr>
                <w:b w:val="0"/>
                <w:sz w:val="20"/>
                <w:szCs w:val="20"/>
              </w:rPr>
              <w:t xml:space="preserve">perjudicial para la economía del país, ya que conlleva a disminuir las exportaciones, debido a: </w:t>
            </w:r>
          </w:p>
          <w:p w14:paraId="5D19D943" w14:textId="77777777" w:rsidR="00D33A22" w:rsidRDefault="00D33A22">
            <w:pPr>
              <w:spacing w:line="276" w:lineRule="auto"/>
              <w:jc w:val="both"/>
              <w:rPr>
                <w:b w:val="0"/>
                <w:sz w:val="20"/>
                <w:szCs w:val="20"/>
              </w:rPr>
            </w:pPr>
          </w:p>
          <w:p w14:paraId="43B0CD7C" w14:textId="4F8A5020" w:rsidR="00D33A22" w:rsidRPr="005A242D" w:rsidRDefault="00D65FAE" w:rsidP="005A242D">
            <w:pPr>
              <w:pStyle w:val="Prrafodelista"/>
              <w:numPr>
                <w:ilvl w:val="0"/>
                <w:numId w:val="38"/>
              </w:numPr>
              <w:ind w:left="321"/>
              <w:jc w:val="both"/>
              <w:rPr>
                <w:b w:val="0"/>
                <w:sz w:val="20"/>
                <w:szCs w:val="20"/>
              </w:rPr>
            </w:pPr>
            <w:r w:rsidRPr="005A242D">
              <w:rPr>
                <w:b w:val="0"/>
                <w:sz w:val="20"/>
                <w:szCs w:val="20"/>
              </w:rPr>
              <w:t>Los productos que se exportan utilizan materias primas o productos semielaborados que previamente se han importado de países que los producen en exceso o que tienen una ventaja</w:t>
            </w:r>
            <w:r w:rsidR="00852590" w:rsidRPr="005A242D">
              <w:rPr>
                <w:b w:val="0"/>
                <w:sz w:val="20"/>
                <w:szCs w:val="20"/>
              </w:rPr>
              <w:t xml:space="preserve"> comparativa internacional; si e</w:t>
            </w:r>
            <w:r w:rsidRPr="005A242D">
              <w:rPr>
                <w:b w:val="0"/>
                <w:sz w:val="20"/>
                <w:szCs w:val="20"/>
              </w:rPr>
              <w:t xml:space="preserve">stos no se pueden adquirir, por regulación del gobierno, las exportaciones serán menos competitivas. </w:t>
            </w:r>
          </w:p>
          <w:p w14:paraId="70C7E855" w14:textId="1611EF20" w:rsidR="00D33A22" w:rsidRDefault="00D65FAE" w:rsidP="005A242D">
            <w:pPr>
              <w:pStyle w:val="Prrafodelista"/>
              <w:numPr>
                <w:ilvl w:val="0"/>
                <w:numId w:val="38"/>
              </w:numPr>
              <w:ind w:left="321"/>
              <w:jc w:val="both"/>
              <w:rPr>
                <w:b w:val="0"/>
                <w:sz w:val="20"/>
                <w:szCs w:val="20"/>
              </w:rPr>
            </w:pPr>
            <w:r w:rsidRPr="005A242D">
              <w:rPr>
                <w:b w:val="0"/>
                <w:sz w:val="20"/>
                <w:szCs w:val="20"/>
              </w:rPr>
              <w:lastRenderedPageBreak/>
              <w:t xml:space="preserve">Existen convenios comerciales entre países, en los que una nación adquiere productos del otro siempre y cuando el primero compre los artículos que ofrece el segundo, dentro de una gama de productos. Si un país pone cortapisas a sus importaciones, otros países también decretarán sus propias barreras arancelarias, creándose una cadena que disminuye notablemente el comercio internacional y afectan las exportaciones del país </w:t>
            </w:r>
            <w:r w:rsidR="005A242D">
              <w:rPr>
                <w:b w:val="0"/>
                <w:sz w:val="20"/>
                <w:szCs w:val="20"/>
              </w:rPr>
              <w:t>que inició la comercialización.</w:t>
            </w:r>
          </w:p>
          <w:p w14:paraId="490F59E5" w14:textId="77777777" w:rsidR="005A242D" w:rsidRPr="005A242D" w:rsidRDefault="005A242D" w:rsidP="005A242D">
            <w:pPr>
              <w:pStyle w:val="Prrafodelista"/>
              <w:ind w:left="321"/>
              <w:jc w:val="both"/>
              <w:rPr>
                <w:b w:val="0"/>
                <w:sz w:val="20"/>
                <w:szCs w:val="20"/>
              </w:rPr>
            </w:pPr>
          </w:p>
          <w:p w14:paraId="4029005C" w14:textId="5088DE13" w:rsidR="00D33A22" w:rsidRDefault="00D65FAE" w:rsidP="005A242D">
            <w:pPr>
              <w:pStyle w:val="Prrafodelista"/>
              <w:numPr>
                <w:ilvl w:val="0"/>
                <w:numId w:val="38"/>
              </w:numPr>
              <w:ind w:left="321"/>
              <w:jc w:val="both"/>
              <w:rPr>
                <w:b w:val="0"/>
                <w:sz w:val="20"/>
                <w:szCs w:val="20"/>
              </w:rPr>
            </w:pPr>
            <w:r w:rsidRPr="005A242D">
              <w:rPr>
                <w:b w:val="0"/>
                <w:sz w:val="20"/>
                <w:szCs w:val="20"/>
              </w:rPr>
              <w:t>El cierre de importaciones crea una fuerte presión para afectar la rata de cambio y la devaluación de la moneda, originado por la dificultad de lograr divisas obtenidas mediante la exportación de sus productos.</w:t>
            </w:r>
          </w:p>
          <w:p w14:paraId="760CBB45" w14:textId="77777777" w:rsidR="005A242D" w:rsidRPr="005A242D" w:rsidRDefault="005A242D" w:rsidP="005A242D">
            <w:pPr>
              <w:pStyle w:val="Prrafodelista"/>
              <w:rPr>
                <w:sz w:val="20"/>
                <w:szCs w:val="20"/>
              </w:rPr>
            </w:pPr>
          </w:p>
          <w:p w14:paraId="7FFFB072" w14:textId="667E9423" w:rsidR="00D33A22" w:rsidRDefault="00D65FAE" w:rsidP="005A242D">
            <w:pPr>
              <w:pStyle w:val="Prrafodelista"/>
              <w:numPr>
                <w:ilvl w:val="0"/>
                <w:numId w:val="38"/>
              </w:numPr>
              <w:ind w:left="321"/>
              <w:jc w:val="both"/>
              <w:rPr>
                <w:b w:val="0"/>
                <w:sz w:val="20"/>
                <w:szCs w:val="20"/>
              </w:rPr>
            </w:pPr>
            <w:r w:rsidRPr="005A242D">
              <w:rPr>
                <w:b w:val="0"/>
                <w:sz w:val="20"/>
                <w:szCs w:val="20"/>
              </w:rPr>
              <w:t>Los productos importados</w:t>
            </w:r>
            <w:r w:rsidR="00852590" w:rsidRPr="005A242D">
              <w:rPr>
                <w:b w:val="0"/>
                <w:sz w:val="20"/>
                <w:szCs w:val="20"/>
              </w:rPr>
              <w:t>,</w:t>
            </w:r>
            <w:del w:id="13" w:author="liliana victoria morales gualdron" w:date="2020-10-16T15:47:00Z">
              <w:r w:rsidRPr="005A242D">
                <w:rPr>
                  <w:b w:val="0"/>
                  <w:sz w:val="20"/>
                  <w:szCs w:val="20"/>
                </w:rPr>
                <w:delText>,</w:delText>
              </w:r>
            </w:del>
            <w:r w:rsidRPr="005A242D">
              <w:rPr>
                <w:b w:val="0"/>
                <w:sz w:val="20"/>
                <w:szCs w:val="20"/>
              </w:rPr>
              <w:t xml:space="preserve"> normalmente son más económicos que los nacionales, lo cual conlleva a disminuir la tasa de inflación de un país y a mejorar la calidad de vida de sus habitantes, al tener los consumidores, una mayor gama de </w:t>
            </w:r>
            <w:r w:rsidR="005A242D">
              <w:rPr>
                <w:b w:val="0"/>
                <w:sz w:val="20"/>
                <w:szCs w:val="20"/>
              </w:rPr>
              <w:t>productos a precios razonables.</w:t>
            </w:r>
          </w:p>
          <w:p w14:paraId="2024167C" w14:textId="77777777" w:rsidR="005A242D" w:rsidRPr="005A242D" w:rsidRDefault="005A242D" w:rsidP="005A242D">
            <w:pPr>
              <w:pStyle w:val="Prrafodelista"/>
              <w:rPr>
                <w:sz w:val="20"/>
                <w:szCs w:val="20"/>
              </w:rPr>
            </w:pPr>
          </w:p>
          <w:p w14:paraId="0F20FC41" w14:textId="2CA28E56" w:rsidR="00D33A22" w:rsidRDefault="00D65FAE" w:rsidP="005A242D">
            <w:pPr>
              <w:pStyle w:val="Prrafodelista"/>
              <w:numPr>
                <w:ilvl w:val="0"/>
                <w:numId w:val="38"/>
              </w:numPr>
              <w:ind w:left="321"/>
              <w:jc w:val="both"/>
              <w:rPr>
                <w:b w:val="0"/>
                <w:sz w:val="20"/>
                <w:szCs w:val="20"/>
              </w:rPr>
            </w:pPr>
            <w:r w:rsidRPr="005A242D">
              <w:rPr>
                <w:b w:val="0"/>
                <w:sz w:val="20"/>
                <w:szCs w:val="20"/>
              </w:rPr>
              <w:t>Al sentir la competencia internacional muchos empresarios salen de su modorra administrativa y gerencial, sintiéndose en la necesidad de investigar e innovar para hacer a su empresa más competitiva</w:t>
            </w:r>
            <w:r w:rsidR="00852590" w:rsidRPr="005A242D">
              <w:rPr>
                <w:b w:val="0"/>
                <w:sz w:val="20"/>
                <w:szCs w:val="20"/>
              </w:rPr>
              <w:t>,</w:t>
            </w:r>
            <w:r w:rsidRPr="005A242D">
              <w:rPr>
                <w:b w:val="0"/>
                <w:sz w:val="20"/>
                <w:szCs w:val="20"/>
              </w:rPr>
              <w:t xml:space="preserve"> mediante la utilización de la reingeniería o una reestructuración profunda, por ejemplo, cambiando de producto o de mercado objetivo, hacia una línea en que sea más competitiva internacionalmente.</w:t>
            </w:r>
          </w:p>
          <w:p w14:paraId="1596A643" w14:textId="77777777" w:rsidR="005A242D" w:rsidRPr="005A242D" w:rsidRDefault="005A242D" w:rsidP="005A242D">
            <w:pPr>
              <w:pStyle w:val="Prrafodelista"/>
              <w:rPr>
                <w:sz w:val="20"/>
                <w:szCs w:val="20"/>
              </w:rPr>
            </w:pPr>
          </w:p>
          <w:p w14:paraId="7F7A0062" w14:textId="733B45E4" w:rsidR="00D33A22" w:rsidRDefault="00D65FAE" w:rsidP="005A242D">
            <w:pPr>
              <w:pStyle w:val="Prrafodelista"/>
              <w:numPr>
                <w:ilvl w:val="0"/>
                <w:numId w:val="38"/>
              </w:numPr>
              <w:ind w:left="321"/>
              <w:jc w:val="both"/>
              <w:rPr>
                <w:b w:val="0"/>
                <w:sz w:val="20"/>
                <w:szCs w:val="20"/>
              </w:rPr>
            </w:pPr>
            <w:r w:rsidRPr="005A242D">
              <w:rPr>
                <w:b w:val="0"/>
                <w:sz w:val="20"/>
                <w:szCs w:val="20"/>
              </w:rPr>
              <w:t>Las empresas exportadoras aplican una tecnología mayor que las que se dedican a suplir el mercado doméstico, y así consiguen una productividad más alta y, por ende, pueden pagar mejores salarios a sus colaboradores, lo cual coadyuva a incrementar el Ingreso Per Cápita del país.</w:t>
            </w:r>
          </w:p>
          <w:p w14:paraId="5FC1A290" w14:textId="77777777" w:rsidR="005A242D" w:rsidRPr="005A242D" w:rsidRDefault="005A242D" w:rsidP="005A242D">
            <w:pPr>
              <w:pStyle w:val="Prrafodelista"/>
              <w:rPr>
                <w:sz w:val="20"/>
                <w:szCs w:val="20"/>
              </w:rPr>
            </w:pPr>
          </w:p>
          <w:p w14:paraId="066DA757" w14:textId="43F53510" w:rsidR="00D33A22" w:rsidRDefault="00D65FAE" w:rsidP="005A242D">
            <w:pPr>
              <w:pStyle w:val="Prrafodelista"/>
              <w:numPr>
                <w:ilvl w:val="0"/>
                <w:numId w:val="38"/>
              </w:numPr>
              <w:ind w:left="321"/>
              <w:jc w:val="both"/>
              <w:rPr>
                <w:b w:val="0"/>
                <w:sz w:val="20"/>
                <w:szCs w:val="20"/>
              </w:rPr>
            </w:pPr>
            <w:r w:rsidRPr="005A242D">
              <w:rPr>
                <w:b w:val="0"/>
                <w:sz w:val="20"/>
                <w:szCs w:val="20"/>
              </w:rPr>
              <w:t>Al aprovechar las ventajas de los Tratados de Libre Comercio, se exporta más porque se incrementan las ventas en el mercado, lo que lleva al aumento de la producción por la economía de escala, y los costos unitarios de producción se disminuyen, lo que permite bajar el precio de venta sin afectar las utilidades, lo que hace a las empresas más competitivas en el mercado nacional e internacional.</w:t>
            </w:r>
          </w:p>
          <w:p w14:paraId="6C410E67" w14:textId="77777777" w:rsidR="005A242D" w:rsidRPr="005A242D" w:rsidRDefault="005A242D" w:rsidP="005A242D">
            <w:pPr>
              <w:pStyle w:val="Prrafodelista"/>
              <w:rPr>
                <w:sz w:val="20"/>
                <w:szCs w:val="20"/>
              </w:rPr>
            </w:pPr>
          </w:p>
          <w:p w14:paraId="59EE173C" w14:textId="77777777" w:rsidR="005A242D" w:rsidRDefault="00D65FAE" w:rsidP="005A242D">
            <w:pPr>
              <w:pStyle w:val="Prrafodelista"/>
              <w:numPr>
                <w:ilvl w:val="0"/>
                <w:numId w:val="38"/>
              </w:numPr>
              <w:ind w:left="321"/>
              <w:jc w:val="both"/>
              <w:rPr>
                <w:b w:val="0"/>
                <w:sz w:val="20"/>
                <w:szCs w:val="20"/>
              </w:rPr>
            </w:pPr>
            <w:r w:rsidRPr="005A242D">
              <w:rPr>
                <w:b w:val="0"/>
                <w:sz w:val="20"/>
                <w:szCs w:val="20"/>
              </w:rPr>
              <w:t>La exportación es una venta adicional que le permite al empresario obtener unas ganancias extras con unos costos de producción bajos, al utilizar la misma maquinaria, activos fijos e instalaciones de la empresa.</w:t>
            </w:r>
          </w:p>
          <w:p w14:paraId="3E19EFAB" w14:textId="77777777" w:rsidR="005A242D" w:rsidRPr="005A242D" w:rsidRDefault="005A242D" w:rsidP="005A242D">
            <w:pPr>
              <w:pStyle w:val="Prrafodelista"/>
              <w:rPr>
                <w:sz w:val="20"/>
                <w:szCs w:val="20"/>
              </w:rPr>
            </w:pPr>
          </w:p>
          <w:p w14:paraId="6061ADB6" w14:textId="211BDF11" w:rsidR="00D33A22" w:rsidRPr="005A242D" w:rsidRDefault="00D65FAE" w:rsidP="005A242D">
            <w:pPr>
              <w:pStyle w:val="Prrafodelista"/>
              <w:numPr>
                <w:ilvl w:val="0"/>
                <w:numId w:val="38"/>
              </w:numPr>
              <w:ind w:left="321"/>
              <w:jc w:val="both"/>
              <w:rPr>
                <w:b w:val="0"/>
                <w:sz w:val="20"/>
                <w:szCs w:val="20"/>
              </w:rPr>
            </w:pPr>
            <w:r w:rsidRPr="005A242D">
              <w:rPr>
                <w:b w:val="0"/>
                <w:sz w:val="20"/>
                <w:szCs w:val="20"/>
              </w:rPr>
              <w:t>El empresario, al incrementar sus exportaciones</w:t>
            </w:r>
            <w:r w:rsidR="00852590" w:rsidRPr="005A242D">
              <w:rPr>
                <w:b w:val="0"/>
                <w:sz w:val="20"/>
                <w:szCs w:val="20"/>
              </w:rPr>
              <w:t>,</w:t>
            </w:r>
            <w:r w:rsidRPr="005A242D">
              <w:rPr>
                <w:b w:val="0"/>
                <w:sz w:val="20"/>
                <w:szCs w:val="20"/>
              </w:rPr>
              <w:t xml:space="preserve"> gracias a los Tratados de Libre Comercio o los Acuerdos Comerciales, puede elegir entre una gran gama de países </w:t>
            </w:r>
            <w:r w:rsidRPr="005A242D">
              <w:rPr>
                <w:b w:val="0"/>
                <w:sz w:val="20"/>
                <w:szCs w:val="20"/>
              </w:rPr>
              <w:lastRenderedPageBreak/>
              <w:t>y de compradores de diferentes tamaños, con distintos volúmenes de compra y con un pago más seguro, especialmente si la exportación está garantizada por un banco comercial (Van, D. B. R. É.</w:t>
            </w:r>
            <w:r w:rsidR="00852590" w:rsidRPr="005A242D">
              <w:rPr>
                <w:b w:val="0"/>
                <w:sz w:val="20"/>
                <w:szCs w:val="20"/>
              </w:rPr>
              <w:t>,</w:t>
            </w:r>
            <w:r w:rsidRPr="005A242D">
              <w:rPr>
                <w:b w:val="0"/>
                <w:sz w:val="20"/>
                <w:szCs w:val="20"/>
              </w:rPr>
              <w:t xml:space="preserve"> 2014)</w:t>
            </w:r>
            <w:r w:rsidR="00852590" w:rsidRPr="005A242D">
              <w:rPr>
                <w:b w:val="0"/>
                <w:sz w:val="20"/>
                <w:szCs w:val="20"/>
              </w:rPr>
              <w:t>.</w:t>
            </w:r>
          </w:p>
          <w:p w14:paraId="1E52077F" w14:textId="77777777" w:rsidR="00D33A22" w:rsidRDefault="00D33A22">
            <w:pPr>
              <w:spacing w:line="276" w:lineRule="auto"/>
              <w:ind w:left="462"/>
              <w:jc w:val="both"/>
              <w:rPr>
                <w:b w:val="0"/>
                <w:sz w:val="20"/>
                <w:szCs w:val="20"/>
              </w:rPr>
            </w:pPr>
          </w:p>
          <w:p w14:paraId="4BF64796" w14:textId="77777777" w:rsidR="00D33A22" w:rsidRDefault="00D65FAE">
            <w:pPr>
              <w:widowControl w:val="0"/>
              <w:spacing w:before="158" w:line="276" w:lineRule="auto"/>
              <w:ind w:right="-466"/>
              <w:rPr>
                <w:sz w:val="20"/>
                <w:szCs w:val="20"/>
              </w:rPr>
            </w:pPr>
            <w:r>
              <w:rPr>
                <w:sz w:val="20"/>
                <w:szCs w:val="20"/>
              </w:rPr>
              <w:t>[15] 3.3 Tratados de Libre Comercio vigentes</w:t>
            </w:r>
          </w:p>
          <w:p w14:paraId="42252507" w14:textId="77777777" w:rsidR="00D33A22" w:rsidRDefault="00D65FAE">
            <w:pPr>
              <w:widowControl w:val="0"/>
              <w:spacing w:before="158" w:line="276" w:lineRule="auto"/>
              <w:ind w:right="-466"/>
              <w:rPr>
                <w:b w:val="0"/>
                <w:sz w:val="20"/>
                <w:szCs w:val="20"/>
              </w:rPr>
            </w:pPr>
            <w:r>
              <w:rPr>
                <w:b w:val="0"/>
                <w:sz w:val="20"/>
                <w:szCs w:val="20"/>
              </w:rPr>
              <w:t>Actualmente, Colombia cuenta con los siguientes TLC:</w:t>
            </w:r>
          </w:p>
          <w:p w14:paraId="260A47B9" w14:textId="77777777" w:rsidR="00D33A22" w:rsidRDefault="00D65FAE">
            <w:pPr>
              <w:widowControl w:val="0"/>
              <w:spacing w:before="158" w:line="276" w:lineRule="auto"/>
              <w:ind w:right="-466"/>
              <w:rPr>
                <w:sz w:val="20"/>
                <w:szCs w:val="20"/>
              </w:rPr>
            </w:pPr>
            <w:r>
              <w:rPr>
                <w:noProof/>
                <w:sz w:val="20"/>
                <w:szCs w:val="20"/>
              </w:rPr>
              <w:drawing>
                <wp:inline distT="114300" distB="114300" distL="114300" distR="114300" wp14:anchorId="7DD88E52" wp14:editId="77D8E828">
                  <wp:extent cx="3457575" cy="1892300"/>
                  <wp:effectExtent l="0" t="0" r="0" b="0"/>
                  <wp:docPr id="2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1"/>
                          <a:srcRect/>
                          <a:stretch>
                            <a:fillRect/>
                          </a:stretch>
                        </pic:blipFill>
                        <pic:spPr>
                          <a:xfrm>
                            <a:off x="0" y="0"/>
                            <a:ext cx="3457575" cy="1892300"/>
                          </a:xfrm>
                          <a:prstGeom prst="rect">
                            <a:avLst/>
                          </a:prstGeom>
                          <a:ln/>
                        </pic:spPr>
                      </pic:pic>
                    </a:graphicData>
                  </a:graphic>
                </wp:inline>
              </w:drawing>
            </w:r>
          </w:p>
          <w:p w14:paraId="736E574D" w14:textId="77777777" w:rsidR="00D33A22" w:rsidRDefault="00D65FAE">
            <w:pPr>
              <w:widowControl w:val="0"/>
              <w:spacing w:before="158" w:line="276" w:lineRule="auto"/>
              <w:ind w:right="4780"/>
              <w:rPr>
                <w:b w:val="0"/>
                <w:sz w:val="20"/>
                <w:szCs w:val="20"/>
              </w:rPr>
            </w:pPr>
            <w:r>
              <w:rPr>
                <w:noProof/>
                <w:sz w:val="20"/>
                <w:szCs w:val="20"/>
              </w:rPr>
              <w:drawing>
                <wp:inline distT="114300" distB="114300" distL="114300" distR="114300" wp14:anchorId="574F36D9" wp14:editId="14F80777">
                  <wp:extent cx="3457575" cy="1981200"/>
                  <wp:effectExtent l="0" t="0" r="0" b="0"/>
                  <wp:docPr id="2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2"/>
                          <a:srcRect/>
                          <a:stretch>
                            <a:fillRect/>
                          </a:stretch>
                        </pic:blipFill>
                        <pic:spPr>
                          <a:xfrm>
                            <a:off x="0" y="0"/>
                            <a:ext cx="3457575" cy="1981200"/>
                          </a:xfrm>
                          <a:prstGeom prst="rect">
                            <a:avLst/>
                          </a:prstGeom>
                          <a:ln/>
                        </pic:spPr>
                      </pic:pic>
                    </a:graphicData>
                  </a:graphic>
                </wp:inline>
              </w:drawing>
            </w:r>
          </w:p>
          <w:p w14:paraId="6B180FAB" w14:textId="77777777" w:rsidR="00D33A22" w:rsidRDefault="00D65FAE">
            <w:pPr>
              <w:widowControl w:val="0"/>
              <w:spacing w:before="158" w:line="276" w:lineRule="auto"/>
              <w:ind w:right="4780"/>
              <w:rPr>
                <w:b w:val="0"/>
                <w:sz w:val="20"/>
                <w:szCs w:val="20"/>
              </w:rPr>
            </w:pPr>
            <w:r>
              <w:rPr>
                <w:noProof/>
                <w:sz w:val="20"/>
                <w:szCs w:val="20"/>
              </w:rPr>
              <w:drawing>
                <wp:inline distT="114300" distB="114300" distL="114300" distR="114300" wp14:anchorId="0A431189" wp14:editId="4A047C2D">
                  <wp:extent cx="3457575" cy="2235200"/>
                  <wp:effectExtent l="0" t="0" r="0" b="0"/>
                  <wp:docPr id="26"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3"/>
                          <a:srcRect/>
                          <a:stretch>
                            <a:fillRect/>
                          </a:stretch>
                        </pic:blipFill>
                        <pic:spPr>
                          <a:xfrm>
                            <a:off x="0" y="0"/>
                            <a:ext cx="3457575" cy="2235200"/>
                          </a:xfrm>
                          <a:prstGeom prst="rect">
                            <a:avLst/>
                          </a:prstGeom>
                          <a:ln/>
                        </pic:spPr>
                      </pic:pic>
                    </a:graphicData>
                  </a:graphic>
                </wp:inline>
              </w:drawing>
            </w:r>
          </w:p>
          <w:p w14:paraId="151E0624" w14:textId="77777777" w:rsidR="00D33A22" w:rsidRDefault="00D65FAE">
            <w:pPr>
              <w:widowControl w:val="0"/>
              <w:spacing w:before="158" w:line="276" w:lineRule="auto"/>
              <w:ind w:right="4780"/>
              <w:rPr>
                <w:b w:val="0"/>
                <w:sz w:val="20"/>
                <w:szCs w:val="20"/>
              </w:rPr>
            </w:pPr>
            <w:r>
              <w:rPr>
                <w:noProof/>
                <w:sz w:val="20"/>
                <w:szCs w:val="20"/>
              </w:rPr>
              <w:lastRenderedPageBreak/>
              <w:drawing>
                <wp:inline distT="114300" distB="114300" distL="114300" distR="114300" wp14:anchorId="291CA829" wp14:editId="4B6BF041">
                  <wp:extent cx="3457575" cy="2235200"/>
                  <wp:effectExtent l="0" t="0" r="0" b="0"/>
                  <wp:docPr id="2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4"/>
                          <a:srcRect/>
                          <a:stretch>
                            <a:fillRect/>
                          </a:stretch>
                        </pic:blipFill>
                        <pic:spPr>
                          <a:xfrm>
                            <a:off x="0" y="0"/>
                            <a:ext cx="3457575" cy="2235200"/>
                          </a:xfrm>
                          <a:prstGeom prst="rect">
                            <a:avLst/>
                          </a:prstGeom>
                          <a:ln/>
                        </pic:spPr>
                      </pic:pic>
                    </a:graphicData>
                  </a:graphic>
                </wp:inline>
              </w:drawing>
            </w:r>
          </w:p>
          <w:p w14:paraId="3BDE3FA9" w14:textId="77777777" w:rsidR="00D33A22" w:rsidRDefault="00D65FAE">
            <w:pPr>
              <w:widowControl w:val="0"/>
              <w:spacing w:before="158" w:line="276" w:lineRule="auto"/>
              <w:ind w:right="4780"/>
              <w:rPr>
                <w:b w:val="0"/>
                <w:sz w:val="20"/>
                <w:szCs w:val="20"/>
              </w:rPr>
            </w:pPr>
            <w:r>
              <w:rPr>
                <w:noProof/>
                <w:sz w:val="20"/>
                <w:szCs w:val="20"/>
              </w:rPr>
              <w:drawing>
                <wp:inline distT="114300" distB="114300" distL="114300" distR="114300" wp14:anchorId="06ECD2C5" wp14:editId="465E8B49">
                  <wp:extent cx="3457575" cy="2159000"/>
                  <wp:effectExtent l="0" t="0" r="0" b="0"/>
                  <wp:docPr id="2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5"/>
                          <a:srcRect/>
                          <a:stretch>
                            <a:fillRect/>
                          </a:stretch>
                        </pic:blipFill>
                        <pic:spPr>
                          <a:xfrm>
                            <a:off x="0" y="0"/>
                            <a:ext cx="3457575" cy="2159000"/>
                          </a:xfrm>
                          <a:prstGeom prst="rect">
                            <a:avLst/>
                          </a:prstGeom>
                          <a:ln/>
                        </pic:spPr>
                      </pic:pic>
                    </a:graphicData>
                  </a:graphic>
                </wp:inline>
              </w:drawing>
            </w:r>
          </w:p>
          <w:p w14:paraId="583D1328" w14:textId="77777777" w:rsidR="00D33A22" w:rsidRPr="005A242D" w:rsidRDefault="00D65FAE">
            <w:pPr>
              <w:widowControl w:val="0"/>
              <w:spacing w:before="158" w:line="276" w:lineRule="auto"/>
              <w:ind w:right="100"/>
              <w:rPr>
                <w:b w:val="0"/>
                <w:sz w:val="20"/>
                <w:szCs w:val="20"/>
              </w:rPr>
            </w:pPr>
            <w:r w:rsidRPr="005A242D">
              <w:rPr>
                <w:b w:val="0"/>
                <w:sz w:val="20"/>
                <w:szCs w:val="20"/>
              </w:rPr>
              <w:t>(Ministerio de Comercio, Industria y Turismo MINCIT)</w:t>
            </w:r>
          </w:p>
          <w:p w14:paraId="3A14BA6D" w14:textId="77777777" w:rsidR="00D33A22" w:rsidRDefault="00D33A22">
            <w:pPr>
              <w:widowControl w:val="0"/>
              <w:spacing w:before="158" w:line="276" w:lineRule="auto"/>
              <w:ind w:right="100"/>
              <w:rPr>
                <w:b w:val="0"/>
                <w:sz w:val="20"/>
                <w:szCs w:val="20"/>
              </w:rPr>
            </w:pPr>
          </w:p>
          <w:p w14:paraId="4840B9B8" w14:textId="77777777" w:rsidR="00D33A22" w:rsidRDefault="00D65FAE">
            <w:pPr>
              <w:spacing w:line="276" w:lineRule="auto"/>
              <w:jc w:val="both"/>
              <w:rPr>
                <w:b w:val="0"/>
                <w:sz w:val="20"/>
                <w:szCs w:val="20"/>
              </w:rPr>
            </w:pPr>
            <w:r>
              <w:rPr>
                <w:b w:val="0"/>
                <w:sz w:val="20"/>
                <w:szCs w:val="20"/>
              </w:rPr>
              <w:t>Pero ¿Qué buscan los países al agruparse en estos tratados? “La dinámica económica del mundo ha llevado a realizar alianzas, acuerdos y comercios que permitan comprar a menor precio y vender en mejores condiciones, siempre con el objetivo de lograr un mayor bienestar para los ciudadanos”</w:t>
            </w:r>
            <w:r>
              <w:rPr>
                <w:sz w:val="20"/>
                <w:szCs w:val="20"/>
              </w:rPr>
              <w:t xml:space="preserve"> </w:t>
            </w:r>
            <w:r w:rsidRPr="00852590">
              <w:rPr>
                <w:b w:val="0"/>
                <w:sz w:val="20"/>
                <w:szCs w:val="20"/>
              </w:rPr>
              <w:t>(El Tiempo, 2004).</w:t>
            </w:r>
          </w:p>
          <w:p w14:paraId="7621A4AD" w14:textId="77777777" w:rsidR="00D33A22" w:rsidRDefault="00D33A22">
            <w:pPr>
              <w:spacing w:line="276" w:lineRule="auto"/>
              <w:jc w:val="both"/>
              <w:rPr>
                <w:i/>
                <w:sz w:val="20"/>
                <w:szCs w:val="20"/>
              </w:rPr>
            </w:pPr>
          </w:p>
          <w:p w14:paraId="322C3E0E" w14:textId="77777777" w:rsidR="00D33A22" w:rsidRDefault="00D65FAE">
            <w:pPr>
              <w:widowControl w:val="0"/>
              <w:spacing w:before="158" w:line="276" w:lineRule="auto"/>
              <w:ind w:right="100"/>
              <w:rPr>
                <w:sz w:val="20"/>
                <w:szCs w:val="20"/>
              </w:rPr>
            </w:pPr>
            <w:r>
              <w:rPr>
                <w:sz w:val="20"/>
                <w:szCs w:val="20"/>
              </w:rPr>
              <w:t>[16]</w:t>
            </w:r>
          </w:p>
          <w:p w14:paraId="665563DE" w14:textId="041039CE" w:rsidR="00D33A22" w:rsidRDefault="00852590">
            <w:pPr>
              <w:widowControl w:val="0"/>
              <w:spacing w:before="158" w:line="276" w:lineRule="auto"/>
              <w:ind w:right="100"/>
              <w:rPr>
                <w:sz w:val="20"/>
                <w:szCs w:val="20"/>
              </w:rPr>
            </w:pPr>
            <w:r>
              <w:rPr>
                <w:sz w:val="20"/>
                <w:szCs w:val="20"/>
              </w:rPr>
              <w:t>3.4 Beneficios de un Tratado de Libre C</w:t>
            </w:r>
            <w:r w:rsidR="00D65FAE">
              <w:rPr>
                <w:sz w:val="20"/>
                <w:szCs w:val="20"/>
              </w:rPr>
              <w:t xml:space="preserve">omercio </w:t>
            </w:r>
            <w:r>
              <w:rPr>
                <w:sz w:val="20"/>
                <w:szCs w:val="20"/>
              </w:rPr>
              <w:t>(</w:t>
            </w:r>
            <w:r w:rsidR="00D65FAE">
              <w:rPr>
                <w:sz w:val="20"/>
                <w:szCs w:val="20"/>
              </w:rPr>
              <w:t>TLC</w:t>
            </w:r>
            <w:r>
              <w:rPr>
                <w:sz w:val="20"/>
                <w:szCs w:val="20"/>
              </w:rPr>
              <w:t>)</w:t>
            </w:r>
          </w:p>
          <w:p w14:paraId="74E5321B" w14:textId="4CD6B248" w:rsidR="00D33A22" w:rsidRDefault="00D65FAE">
            <w:pPr>
              <w:widowControl w:val="0"/>
              <w:spacing w:before="158" w:line="276" w:lineRule="auto"/>
              <w:ind w:right="100"/>
              <w:jc w:val="both"/>
              <w:rPr>
                <w:sz w:val="20"/>
                <w:szCs w:val="20"/>
              </w:rPr>
            </w:pPr>
            <w:r>
              <w:rPr>
                <w:sz w:val="20"/>
                <w:szCs w:val="20"/>
              </w:rPr>
              <w:t xml:space="preserve"> </w:t>
            </w:r>
            <w:r>
              <w:rPr>
                <w:b w:val="0"/>
                <w:sz w:val="20"/>
                <w:szCs w:val="20"/>
              </w:rPr>
              <w:t>“Amplía el comercio y promueve la eficiencia, el ingreso real de la población aumenta. Si esto es dinámico, el beneficio se dará a través de mayores tasas de crecimiento económico</w:t>
            </w:r>
            <w:r w:rsidR="00852590">
              <w:rPr>
                <w:b w:val="0"/>
                <w:sz w:val="20"/>
                <w:szCs w:val="20"/>
              </w:rPr>
              <w:t>,</w:t>
            </w:r>
            <w:r>
              <w:rPr>
                <w:b w:val="0"/>
                <w:sz w:val="20"/>
                <w:szCs w:val="20"/>
              </w:rPr>
              <w:t xml:space="preserve"> que reducirán la pobreza absoluta</w:t>
            </w:r>
            <w:r w:rsidR="00852590">
              <w:rPr>
                <w:b w:val="0"/>
                <w:sz w:val="20"/>
                <w:szCs w:val="20"/>
              </w:rPr>
              <w:t>,</w:t>
            </w:r>
            <w:r>
              <w:rPr>
                <w:b w:val="0"/>
                <w:sz w:val="20"/>
                <w:szCs w:val="20"/>
              </w:rPr>
              <w:t xml:space="preserve"> generando un ingreso per cápita ascendente</w:t>
            </w:r>
            <w:r>
              <w:rPr>
                <w:sz w:val="20"/>
                <w:szCs w:val="20"/>
              </w:rPr>
              <w:t xml:space="preserve">” </w:t>
            </w:r>
            <w:r w:rsidRPr="00852590">
              <w:rPr>
                <w:b w:val="0"/>
                <w:sz w:val="20"/>
                <w:szCs w:val="20"/>
              </w:rPr>
              <w:t>(</w:t>
            </w:r>
            <w:proofErr w:type="spellStart"/>
            <w:r w:rsidRPr="00852590">
              <w:rPr>
                <w:b w:val="0"/>
                <w:sz w:val="20"/>
                <w:szCs w:val="20"/>
              </w:rPr>
              <w:t>Andere</w:t>
            </w:r>
            <w:proofErr w:type="spellEnd"/>
            <w:r w:rsidRPr="00852590">
              <w:rPr>
                <w:b w:val="0"/>
                <w:sz w:val="20"/>
                <w:szCs w:val="20"/>
              </w:rPr>
              <w:t xml:space="preserve"> y </w:t>
            </w:r>
            <w:proofErr w:type="spellStart"/>
            <w:r w:rsidRPr="00852590">
              <w:rPr>
                <w:b w:val="0"/>
                <w:sz w:val="20"/>
                <w:szCs w:val="20"/>
              </w:rPr>
              <w:t>Kessel</w:t>
            </w:r>
            <w:proofErr w:type="spellEnd"/>
            <w:r w:rsidRPr="00852590">
              <w:rPr>
                <w:b w:val="0"/>
                <w:sz w:val="20"/>
                <w:szCs w:val="20"/>
              </w:rPr>
              <w:t>, 1992)</w:t>
            </w:r>
            <w:r w:rsidR="00852590">
              <w:rPr>
                <w:b w:val="0"/>
                <w:sz w:val="20"/>
                <w:szCs w:val="20"/>
              </w:rPr>
              <w:t>.</w:t>
            </w:r>
          </w:p>
          <w:p w14:paraId="18A964CE" w14:textId="77777777" w:rsidR="00852590" w:rsidRDefault="00D65FAE">
            <w:pPr>
              <w:widowControl w:val="0"/>
              <w:spacing w:before="158" w:line="276" w:lineRule="auto"/>
              <w:ind w:right="100"/>
              <w:jc w:val="both"/>
              <w:rPr>
                <w:b w:val="0"/>
                <w:sz w:val="20"/>
                <w:szCs w:val="20"/>
              </w:rPr>
            </w:pPr>
            <w:r>
              <w:rPr>
                <w:b w:val="0"/>
                <w:sz w:val="20"/>
                <w:szCs w:val="20"/>
              </w:rPr>
              <w:t xml:space="preserve">Se espera que al ingresar un mayor flujo de inversión y </w:t>
            </w:r>
            <w:r>
              <w:rPr>
                <w:b w:val="0"/>
                <w:sz w:val="20"/>
                <w:szCs w:val="20"/>
              </w:rPr>
              <w:lastRenderedPageBreak/>
              <w:t>comercio</w:t>
            </w:r>
            <w:r w:rsidR="00852590">
              <w:rPr>
                <w:b w:val="0"/>
                <w:sz w:val="20"/>
                <w:szCs w:val="20"/>
              </w:rPr>
              <w:t>,</w:t>
            </w:r>
            <w:r>
              <w:rPr>
                <w:b w:val="0"/>
                <w:sz w:val="20"/>
                <w:szCs w:val="20"/>
              </w:rPr>
              <w:t xml:space="preserve"> se aproveche la ventaja comparativa sobre todo proceso intensivo en mano de obra, lo que generaría un aumento de la producción de los países involucrados, unido al mejoramiento del empleo y los salarios.</w:t>
            </w:r>
          </w:p>
          <w:p w14:paraId="65DB94E3" w14:textId="77777777" w:rsidR="005A242D" w:rsidRDefault="005A242D">
            <w:pPr>
              <w:spacing w:line="276" w:lineRule="auto"/>
              <w:jc w:val="both"/>
              <w:rPr>
                <w:b w:val="0"/>
                <w:sz w:val="20"/>
                <w:szCs w:val="20"/>
              </w:rPr>
            </w:pPr>
          </w:p>
          <w:p w14:paraId="44E4B740" w14:textId="013691FB" w:rsidR="00D33A22" w:rsidRDefault="00D65FAE">
            <w:pPr>
              <w:spacing w:line="276" w:lineRule="auto"/>
              <w:jc w:val="both"/>
              <w:rPr>
                <w:b w:val="0"/>
                <w:sz w:val="20"/>
                <w:szCs w:val="20"/>
              </w:rPr>
            </w:pPr>
            <w:r>
              <w:rPr>
                <w:b w:val="0"/>
                <w:sz w:val="20"/>
                <w:szCs w:val="20"/>
              </w:rPr>
              <w:t>En cualquier negociación se corren riesgos, puede haber empresas ganadoras y perdedoras, pero para ello cada país cuenta con un grupo de negociadores bien preparados que intercambian propuestas y las discuten</w:t>
            </w:r>
            <w:r w:rsidR="00852590">
              <w:rPr>
                <w:b w:val="0"/>
                <w:sz w:val="20"/>
                <w:szCs w:val="20"/>
              </w:rPr>
              <w:t>,</w:t>
            </w:r>
            <w:r>
              <w:rPr>
                <w:b w:val="0"/>
                <w:sz w:val="20"/>
                <w:szCs w:val="20"/>
              </w:rPr>
              <w:t xml:space="preserve"> teniendo en cuenta el bienestar de sus empresarios, su población y del país en general</w:t>
            </w:r>
            <w:r>
              <w:rPr>
                <w:sz w:val="20"/>
                <w:szCs w:val="20"/>
              </w:rPr>
              <w:t xml:space="preserve"> </w:t>
            </w:r>
            <w:r w:rsidRPr="00804DCD">
              <w:rPr>
                <w:b w:val="0"/>
                <w:sz w:val="20"/>
                <w:szCs w:val="20"/>
              </w:rPr>
              <w:t>(Colombia.com, s.f.).</w:t>
            </w:r>
          </w:p>
          <w:p w14:paraId="1556FC80" w14:textId="77777777" w:rsidR="00D33A22" w:rsidRDefault="00D33A22">
            <w:pPr>
              <w:spacing w:line="276" w:lineRule="auto"/>
              <w:jc w:val="both"/>
              <w:rPr>
                <w:sz w:val="20"/>
                <w:szCs w:val="20"/>
              </w:rPr>
            </w:pPr>
          </w:p>
          <w:p w14:paraId="452183B4" w14:textId="77777777" w:rsidR="00D33A22" w:rsidRDefault="00D65FAE">
            <w:pPr>
              <w:widowControl w:val="0"/>
              <w:spacing w:before="158" w:line="276" w:lineRule="auto"/>
              <w:ind w:right="100"/>
              <w:rPr>
                <w:sz w:val="20"/>
                <w:szCs w:val="20"/>
              </w:rPr>
            </w:pPr>
            <w:r>
              <w:rPr>
                <w:sz w:val="20"/>
                <w:szCs w:val="20"/>
              </w:rPr>
              <w:t xml:space="preserve">[17] </w:t>
            </w:r>
          </w:p>
          <w:p w14:paraId="31C67BFD" w14:textId="77777777" w:rsidR="00D33A22" w:rsidRDefault="00D65FAE">
            <w:pPr>
              <w:keepLines/>
              <w:spacing w:line="276" w:lineRule="auto"/>
              <w:ind w:right="100"/>
              <w:rPr>
                <w:sz w:val="20"/>
                <w:szCs w:val="20"/>
              </w:rPr>
            </w:pPr>
            <w:r>
              <w:rPr>
                <w:sz w:val="20"/>
                <w:szCs w:val="20"/>
              </w:rPr>
              <w:t>3.5 Diferencias entre un Tratado de Libre Comercio y un Acuerdo Comercial</w:t>
            </w:r>
          </w:p>
          <w:p w14:paraId="268F6C75" w14:textId="77777777" w:rsidR="00D33A22" w:rsidRDefault="00D65FAE">
            <w:pPr>
              <w:widowControl w:val="0"/>
              <w:spacing w:before="158" w:line="276" w:lineRule="auto"/>
              <w:ind w:right="100"/>
              <w:rPr>
                <w:sz w:val="20"/>
                <w:szCs w:val="20"/>
              </w:rPr>
            </w:pPr>
            <w:r>
              <w:rPr>
                <w:noProof/>
              </w:rPr>
              <w:drawing>
                <wp:inline distT="0" distB="0" distL="114300" distR="114300" wp14:anchorId="34124071" wp14:editId="3B3F0F7C">
                  <wp:extent cx="3467100" cy="2428875"/>
                  <wp:effectExtent l="0" t="0" r="0" b="0"/>
                  <wp:docPr id="2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6"/>
                          <a:srcRect/>
                          <a:stretch>
                            <a:fillRect/>
                          </a:stretch>
                        </pic:blipFill>
                        <pic:spPr>
                          <a:xfrm>
                            <a:off x="0" y="0"/>
                            <a:ext cx="3467100" cy="2428875"/>
                          </a:xfrm>
                          <a:prstGeom prst="rect">
                            <a:avLst/>
                          </a:prstGeom>
                          <a:ln/>
                        </pic:spPr>
                      </pic:pic>
                    </a:graphicData>
                  </a:graphic>
                </wp:inline>
              </w:drawing>
            </w:r>
          </w:p>
          <w:p w14:paraId="67408C48" w14:textId="77777777" w:rsidR="00D33A22" w:rsidRDefault="00D65FAE">
            <w:pPr>
              <w:spacing w:line="276" w:lineRule="auto"/>
              <w:jc w:val="both"/>
              <w:rPr>
                <w:b w:val="0"/>
                <w:sz w:val="20"/>
                <w:szCs w:val="20"/>
              </w:rPr>
            </w:pPr>
            <w:r>
              <w:rPr>
                <w:b w:val="0"/>
                <w:i/>
                <w:sz w:val="20"/>
                <w:szCs w:val="20"/>
              </w:rPr>
              <w:t>Fuente: autoría propia</w:t>
            </w:r>
          </w:p>
        </w:tc>
        <w:tc>
          <w:tcPr>
            <w:tcW w:w="4302" w:type="dxa"/>
            <w:tcMar>
              <w:top w:w="100" w:type="dxa"/>
              <w:left w:w="100" w:type="dxa"/>
              <w:bottom w:w="100" w:type="dxa"/>
              <w:right w:w="100" w:type="dxa"/>
            </w:tcMar>
          </w:tcPr>
          <w:p w14:paraId="3252A6CF" w14:textId="77777777" w:rsidR="00D33A22" w:rsidRDefault="00D65FAE">
            <w:pPr>
              <w:spacing w:line="276" w:lineRule="auto"/>
              <w:jc w:val="both"/>
              <w:rPr>
                <w:color w:val="FF0000"/>
                <w:sz w:val="20"/>
                <w:szCs w:val="20"/>
              </w:rPr>
            </w:pPr>
            <w:r>
              <w:rPr>
                <w:color w:val="FF0000"/>
                <w:sz w:val="20"/>
                <w:szCs w:val="20"/>
              </w:rPr>
              <w:lastRenderedPageBreak/>
              <w:t>Presentación tema 3</w:t>
            </w:r>
          </w:p>
          <w:p w14:paraId="27D62852" w14:textId="77777777" w:rsidR="00D33A22" w:rsidRDefault="00D65FAE">
            <w:pPr>
              <w:spacing w:line="276" w:lineRule="auto"/>
              <w:jc w:val="both"/>
              <w:rPr>
                <w:sz w:val="20"/>
                <w:szCs w:val="20"/>
              </w:rPr>
            </w:pPr>
            <w:r>
              <w:rPr>
                <w:sz w:val="20"/>
                <w:szCs w:val="20"/>
              </w:rPr>
              <w:t xml:space="preserve">[11] </w:t>
            </w:r>
            <w:r>
              <w:rPr>
                <w:color w:val="FF0000"/>
                <w:sz w:val="20"/>
                <w:szCs w:val="20"/>
              </w:rPr>
              <w:t xml:space="preserve">Texto con imagen </w:t>
            </w:r>
          </w:p>
          <w:p w14:paraId="5DD59273" w14:textId="77777777" w:rsidR="00D33A22" w:rsidRDefault="00D65FAE">
            <w:pPr>
              <w:spacing w:line="276" w:lineRule="auto"/>
              <w:jc w:val="both"/>
              <w:rPr>
                <w:b w:val="0"/>
                <w:sz w:val="20"/>
                <w:szCs w:val="20"/>
              </w:rPr>
            </w:pPr>
            <w:r>
              <w:rPr>
                <w:noProof/>
              </w:rPr>
              <w:drawing>
                <wp:inline distT="0" distB="0" distL="0" distR="0" wp14:anchorId="7D41D91E" wp14:editId="62334244">
                  <wp:extent cx="1410855" cy="1025982"/>
                  <wp:effectExtent l="0" t="0" r="0" b="0"/>
                  <wp:docPr id="3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7"/>
                          <a:srcRect/>
                          <a:stretch>
                            <a:fillRect/>
                          </a:stretch>
                        </pic:blipFill>
                        <pic:spPr>
                          <a:xfrm>
                            <a:off x="0" y="0"/>
                            <a:ext cx="1410855" cy="1025982"/>
                          </a:xfrm>
                          <a:prstGeom prst="rect">
                            <a:avLst/>
                          </a:prstGeom>
                          <a:ln/>
                        </pic:spPr>
                      </pic:pic>
                    </a:graphicData>
                  </a:graphic>
                </wp:inline>
              </w:drawing>
            </w:r>
            <w:hyperlink r:id="rId38">
              <w:r>
                <w:rPr>
                  <w:b w:val="0"/>
                  <w:color w:val="0000FF"/>
                  <w:sz w:val="20"/>
                  <w:szCs w:val="20"/>
                  <w:u w:val="single"/>
                </w:rPr>
                <w:t>ver imagen</w:t>
              </w:r>
            </w:hyperlink>
            <w:r>
              <w:rPr>
                <w:b w:val="0"/>
                <w:sz w:val="20"/>
                <w:szCs w:val="20"/>
              </w:rPr>
              <w:t xml:space="preserve"> </w:t>
            </w:r>
          </w:p>
          <w:p w14:paraId="65603C9D" w14:textId="77777777" w:rsidR="00D33A22" w:rsidRDefault="00D33A22">
            <w:pPr>
              <w:spacing w:line="276" w:lineRule="auto"/>
              <w:jc w:val="both"/>
              <w:rPr>
                <w:b w:val="0"/>
                <w:sz w:val="20"/>
                <w:szCs w:val="20"/>
              </w:rPr>
            </w:pPr>
          </w:p>
          <w:p w14:paraId="38023006" w14:textId="77777777" w:rsidR="00D33A22" w:rsidRDefault="00D65FAE">
            <w:pPr>
              <w:spacing w:line="276" w:lineRule="auto"/>
              <w:jc w:val="both"/>
              <w:rPr>
                <w:color w:val="FF0000"/>
                <w:sz w:val="20"/>
                <w:szCs w:val="20"/>
              </w:rPr>
            </w:pPr>
            <w:r>
              <w:rPr>
                <w:sz w:val="20"/>
                <w:szCs w:val="20"/>
              </w:rPr>
              <w:t xml:space="preserve">[12] </w:t>
            </w:r>
            <w:r>
              <w:rPr>
                <w:color w:val="FF0000"/>
                <w:sz w:val="20"/>
                <w:szCs w:val="20"/>
              </w:rPr>
              <w:t xml:space="preserve">texto con imagen </w:t>
            </w:r>
          </w:p>
          <w:p w14:paraId="46F9199D" w14:textId="77777777" w:rsidR="00D33A22" w:rsidRDefault="00D65FAE">
            <w:pPr>
              <w:spacing w:line="276" w:lineRule="auto"/>
              <w:jc w:val="both"/>
              <w:rPr>
                <w:b w:val="0"/>
                <w:sz w:val="20"/>
                <w:szCs w:val="20"/>
              </w:rPr>
            </w:pPr>
            <w:r>
              <w:rPr>
                <w:noProof/>
              </w:rPr>
              <w:drawing>
                <wp:inline distT="0" distB="0" distL="0" distR="0" wp14:anchorId="638219F8" wp14:editId="112B352F">
                  <wp:extent cx="1438842" cy="771829"/>
                  <wp:effectExtent l="0" t="0" r="0" b="0"/>
                  <wp:docPr id="3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9"/>
                          <a:srcRect/>
                          <a:stretch>
                            <a:fillRect/>
                          </a:stretch>
                        </pic:blipFill>
                        <pic:spPr>
                          <a:xfrm>
                            <a:off x="0" y="0"/>
                            <a:ext cx="1438842" cy="771829"/>
                          </a:xfrm>
                          <a:prstGeom prst="rect">
                            <a:avLst/>
                          </a:prstGeom>
                          <a:ln/>
                        </pic:spPr>
                      </pic:pic>
                    </a:graphicData>
                  </a:graphic>
                </wp:inline>
              </w:drawing>
            </w:r>
            <w:hyperlink r:id="rId40">
              <w:r>
                <w:rPr>
                  <w:b w:val="0"/>
                  <w:color w:val="0000FF"/>
                  <w:sz w:val="20"/>
                  <w:szCs w:val="20"/>
                  <w:u w:val="single"/>
                </w:rPr>
                <w:t>ver imagen</w:t>
              </w:r>
            </w:hyperlink>
          </w:p>
          <w:p w14:paraId="5D588828" w14:textId="77777777" w:rsidR="00D33A22" w:rsidRDefault="00D33A22">
            <w:pPr>
              <w:spacing w:line="276" w:lineRule="auto"/>
              <w:jc w:val="both"/>
              <w:rPr>
                <w:b w:val="0"/>
                <w:sz w:val="20"/>
                <w:szCs w:val="20"/>
              </w:rPr>
            </w:pPr>
          </w:p>
          <w:p w14:paraId="286C447E" w14:textId="77777777" w:rsidR="00D33A22" w:rsidRDefault="00D65FAE">
            <w:pPr>
              <w:spacing w:line="276" w:lineRule="auto"/>
              <w:jc w:val="both"/>
              <w:rPr>
                <w:color w:val="FF0000"/>
                <w:sz w:val="20"/>
                <w:szCs w:val="20"/>
              </w:rPr>
            </w:pPr>
            <w:r>
              <w:rPr>
                <w:sz w:val="20"/>
                <w:szCs w:val="20"/>
              </w:rPr>
              <w:t xml:space="preserve">[13] </w:t>
            </w:r>
            <w:r>
              <w:rPr>
                <w:color w:val="FF0000"/>
                <w:sz w:val="20"/>
                <w:szCs w:val="20"/>
              </w:rPr>
              <w:t>Texto en gráfico</w:t>
            </w:r>
          </w:p>
          <w:p w14:paraId="5C8C6712" w14:textId="6A2AFCA6" w:rsidR="00D33A22" w:rsidRDefault="00A665C5">
            <w:pPr>
              <w:spacing w:line="276" w:lineRule="auto"/>
              <w:jc w:val="both"/>
              <w:rPr>
                <w:color w:val="FF0000"/>
                <w:sz w:val="20"/>
                <w:szCs w:val="20"/>
              </w:rPr>
            </w:pPr>
            <w:r>
              <w:rPr>
                <w:color w:val="FF0000"/>
                <w:sz w:val="20"/>
                <w:szCs w:val="20"/>
              </w:rPr>
              <w:t>Se sugiere cada objetivo en un ó</w:t>
            </w:r>
            <w:r w:rsidR="00D65FAE">
              <w:rPr>
                <w:color w:val="FF0000"/>
                <w:sz w:val="20"/>
                <w:szCs w:val="20"/>
              </w:rPr>
              <w:t xml:space="preserve">valo del gráfico. </w:t>
            </w:r>
          </w:p>
          <w:p w14:paraId="115AFA74" w14:textId="77777777" w:rsidR="00D33A22" w:rsidRDefault="00D65FAE">
            <w:pPr>
              <w:spacing w:line="276" w:lineRule="auto"/>
              <w:jc w:val="both"/>
              <w:rPr>
                <w:b w:val="0"/>
                <w:sz w:val="20"/>
                <w:szCs w:val="20"/>
              </w:rPr>
            </w:pPr>
            <w:r>
              <w:rPr>
                <w:noProof/>
              </w:rPr>
              <w:drawing>
                <wp:inline distT="0" distB="0" distL="0" distR="0" wp14:anchorId="41A409BE" wp14:editId="4D16844E">
                  <wp:extent cx="2604770" cy="1082040"/>
                  <wp:effectExtent l="0" t="0" r="0" b="0"/>
                  <wp:docPr id="32"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41"/>
                          <a:srcRect/>
                          <a:stretch>
                            <a:fillRect/>
                          </a:stretch>
                        </pic:blipFill>
                        <pic:spPr>
                          <a:xfrm>
                            <a:off x="0" y="0"/>
                            <a:ext cx="2604770" cy="1082040"/>
                          </a:xfrm>
                          <a:prstGeom prst="rect">
                            <a:avLst/>
                          </a:prstGeom>
                          <a:ln/>
                        </pic:spPr>
                      </pic:pic>
                    </a:graphicData>
                  </a:graphic>
                </wp:inline>
              </w:drawing>
            </w:r>
          </w:p>
          <w:p w14:paraId="6A46F09B" w14:textId="77777777" w:rsidR="00D33A22" w:rsidRDefault="00852590">
            <w:pPr>
              <w:spacing w:line="276" w:lineRule="auto"/>
              <w:jc w:val="right"/>
              <w:rPr>
                <w:b w:val="0"/>
                <w:sz w:val="20"/>
                <w:szCs w:val="20"/>
              </w:rPr>
            </w:pPr>
            <w:hyperlink r:id="rId42">
              <w:r w:rsidR="00D65FAE">
                <w:rPr>
                  <w:b w:val="0"/>
                  <w:color w:val="0000FF"/>
                  <w:sz w:val="20"/>
                  <w:szCs w:val="20"/>
                  <w:u w:val="single"/>
                </w:rPr>
                <w:t>Ver imagen</w:t>
              </w:r>
            </w:hyperlink>
          </w:p>
          <w:p w14:paraId="3E895A8D" w14:textId="77777777" w:rsidR="00D33A22" w:rsidRDefault="00D33A22">
            <w:pPr>
              <w:spacing w:line="276" w:lineRule="auto"/>
              <w:jc w:val="both"/>
              <w:rPr>
                <w:b w:val="0"/>
                <w:sz w:val="20"/>
                <w:szCs w:val="20"/>
              </w:rPr>
            </w:pPr>
          </w:p>
          <w:p w14:paraId="3663B0CF" w14:textId="77777777" w:rsidR="00D33A22" w:rsidRDefault="00D33A22">
            <w:pPr>
              <w:spacing w:line="276" w:lineRule="auto"/>
              <w:jc w:val="both"/>
              <w:rPr>
                <w:b w:val="0"/>
                <w:sz w:val="20"/>
                <w:szCs w:val="20"/>
              </w:rPr>
            </w:pPr>
          </w:p>
          <w:p w14:paraId="2982CA05" w14:textId="77777777" w:rsidR="00D33A22" w:rsidRDefault="00D33A22">
            <w:pPr>
              <w:spacing w:line="276" w:lineRule="auto"/>
              <w:jc w:val="both"/>
              <w:rPr>
                <w:b w:val="0"/>
                <w:sz w:val="20"/>
                <w:szCs w:val="20"/>
              </w:rPr>
            </w:pPr>
          </w:p>
          <w:p w14:paraId="198CECF9" w14:textId="77777777" w:rsidR="00D33A22" w:rsidRDefault="00D33A22">
            <w:pPr>
              <w:spacing w:line="276" w:lineRule="auto"/>
              <w:jc w:val="both"/>
              <w:rPr>
                <w:b w:val="0"/>
                <w:sz w:val="20"/>
                <w:szCs w:val="20"/>
              </w:rPr>
            </w:pPr>
          </w:p>
          <w:p w14:paraId="4E6BC70D" w14:textId="77777777" w:rsidR="00D33A22" w:rsidRDefault="00D33A22">
            <w:pPr>
              <w:spacing w:line="276" w:lineRule="auto"/>
              <w:jc w:val="both"/>
              <w:rPr>
                <w:b w:val="0"/>
                <w:sz w:val="20"/>
                <w:szCs w:val="20"/>
              </w:rPr>
            </w:pPr>
          </w:p>
          <w:p w14:paraId="17C01936" w14:textId="77777777" w:rsidR="00D33A22" w:rsidRDefault="00D33A22">
            <w:pPr>
              <w:spacing w:line="276" w:lineRule="auto"/>
              <w:jc w:val="both"/>
              <w:rPr>
                <w:b w:val="0"/>
                <w:sz w:val="20"/>
                <w:szCs w:val="20"/>
              </w:rPr>
            </w:pPr>
          </w:p>
          <w:p w14:paraId="3F93FE24" w14:textId="77777777" w:rsidR="00D33A22" w:rsidRDefault="00D33A22">
            <w:pPr>
              <w:spacing w:line="276" w:lineRule="auto"/>
              <w:jc w:val="both"/>
              <w:rPr>
                <w:b w:val="0"/>
                <w:sz w:val="20"/>
                <w:szCs w:val="20"/>
              </w:rPr>
            </w:pPr>
          </w:p>
          <w:p w14:paraId="2B897688" w14:textId="77777777" w:rsidR="00D33A22" w:rsidRDefault="00D33A22">
            <w:pPr>
              <w:spacing w:line="276" w:lineRule="auto"/>
              <w:jc w:val="both"/>
              <w:rPr>
                <w:b w:val="0"/>
                <w:sz w:val="20"/>
                <w:szCs w:val="20"/>
              </w:rPr>
            </w:pPr>
          </w:p>
          <w:p w14:paraId="539515DF" w14:textId="77777777" w:rsidR="00D33A22" w:rsidRDefault="00D33A22">
            <w:pPr>
              <w:spacing w:line="276" w:lineRule="auto"/>
              <w:jc w:val="both"/>
              <w:rPr>
                <w:b w:val="0"/>
                <w:sz w:val="20"/>
                <w:szCs w:val="20"/>
              </w:rPr>
            </w:pPr>
          </w:p>
          <w:p w14:paraId="1974FD62" w14:textId="77777777" w:rsidR="00D33A22" w:rsidRDefault="00D33A22">
            <w:pPr>
              <w:spacing w:line="276" w:lineRule="auto"/>
              <w:jc w:val="both"/>
              <w:rPr>
                <w:b w:val="0"/>
                <w:sz w:val="20"/>
                <w:szCs w:val="20"/>
              </w:rPr>
            </w:pPr>
          </w:p>
          <w:p w14:paraId="38294542" w14:textId="77777777" w:rsidR="00D33A22" w:rsidRDefault="00D33A22">
            <w:pPr>
              <w:spacing w:line="276" w:lineRule="auto"/>
              <w:jc w:val="both"/>
              <w:rPr>
                <w:b w:val="0"/>
                <w:sz w:val="20"/>
                <w:szCs w:val="20"/>
              </w:rPr>
            </w:pPr>
          </w:p>
          <w:p w14:paraId="2252D8B5" w14:textId="77777777" w:rsidR="00D33A22" w:rsidRDefault="00D33A22">
            <w:pPr>
              <w:spacing w:line="276" w:lineRule="auto"/>
              <w:jc w:val="both"/>
              <w:rPr>
                <w:b w:val="0"/>
                <w:sz w:val="20"/>
                <w:szCs w:val="20"/>
              </w:rPr>
            </w:pPr>
          </w:p>
          <w:p w14:paraId="5F506886" w14:textId="77777777" w:rsidR="00D33A22" w:rsidRDefault="00D33A22">
            <w:pPr>
              <w:spacing w:line="276" w:lineRule="auto"/>
              <w:jc w:val="both"/>
              <w:rPr>
                <w:b w:val="0"/>
                <w:sz w:val="20"/>
                <w:szCs w:val="20"/>
              </w:rPr>
            </w:pPr>
          </w:p>
          <w:p w14:paraId="2AC6D58A" w14:textId="77777777" w:rsidR="00D33A22" w:rsidRDefault="00D33A22">
            <w:pPr>
              <w:spacing w:line="276" w:lineRule="auto"/>
              <w:jc w:val="both"/>
              <w:rPr>
                <w:b w:val="0"/>
                <w:sz w:val="20"/>
                <w:szCs w:val="20"/>
              </w:rPr>
            </w:pPr>
          </w:p>
          <w:p w14:paraId="28FAE873" w14:textId="77777777" w:rsidR="00D33A22" w:rsidRDefault="00D33A22">
            <w:pPr>
              <w:spacing w:line="276" w:lineRule="auto"/>
              <w:jc w:val="both"/>
              <w:rPr>
                <w:b w:val="0"/>
                <w:sz w:val="20"/>
                <w:szCs w:val="20"/>
              </w:rPr>
            </w:pPr>
          </w:p>
          <w:p w14:paraId="3CB44B09" w14:textId="77777777" w:rsidR="00D33A22" w:rsidRDefault="00D33A22">
            <w:pPr>
              <w:spacing w:line="276" w:lineRule="auto"/>
              <w:jc w:val="both"/>
              <w:rPr>
                <w:b w:val="0"/>
                <w:sz w:val="20"/>
                <w:szCs w:val="20"/>
              </w:rPr>
            </w:pPr>
          </w:p>
          <w:p w14:paraId="6BAF6824" w14:textId="77777777" w:rsidR="00D33A22" w:rsidRDefault="00D33A22">
            <w:pPr>
              <w:spacing w:line="276" w:lineRule="auto"/>
              <w:jc w:val="both"/>
              <w:rPr>
                <w:b w:val="0"/>
                <w:sz w:val="20"/>
                <w:szCs w:val="20"/>
              </w:rPr>
            </w:pPr>
          </w:p>
          <w:p w14:paraId="433B1F0B" w14:textId="77777777" w:rsidR="00D33A22" w:rsidRDefault="00D33A22">
            <w:pPr>
              <w:spacing w:line="276" w:lineRule="auto"/>
              <w:jc w:val="both"/>
              <w:rPr>
                <w:b w:val="0"/>
                <w:sz w:val="20"/>
                <w:szCs w:val="20"/>
              </w:rPr>
            </w:pPr>
          </w:p>
          <w:p w14:paraId="4E22CD79" w14:textId="77777777" w:rsidR="00D33A22" w:rsidRDefault="00D33A22">
            <w:pPr>
              <w:spacing w:line="276" w:lineRule="auto"/>
              <w:jc w:val="both"/>
              <w:rPr>
                <w:b w:val="0"/>
                <w:sz w:val="20"/>
                <w:szCs w:val="20"/>
              </w:rPr>
            </w:pPr>
          </w:p>
          <w:p w14:paraId="28318B0D" w14:textId="77777777" w:rsidR="00D33A22" w:rsidRDefault="00D33A22">
            <w:pPr>
              <w:spacing w:line="276" w:lineRule="auto"/>
              <w:jc w:val="both"/>
              <w:rPr>
                <w:b w:val="0"/>
                <w:sz w:val="20"/>
                <w:szCs w:val="20"/>
              </w:rPr>
            </w:pPr>
          </w:p>
          <w:p w14:paraId="0FB04160" w14:textId="77777777" w:rsidR="00D33A22" w:rsidRDefault="00D33A22">
            <w:pPr>
              <w:spacing w:line="276" w:lineRule="auto"/>
              <w:jc w:val="both"/>
              <w:rPr>
                <w:b w:val="0"/>
                <w:sz w:val="20"/>
                <w:szCs w:val="20"/>
              </w:rPr>
            </w:pPr>
          </w:p>
          <w:p w14:paraId="77C8B692" w14:textId="77777777" w:rsidR="00D33A22" w:rsidRDefault="00D65FAE">
            <w:pPr>
              <w:spacing w:line="276" w:lineRule="auto"/>
              <w:jc w:val="both"/>
              <w:rPr>
                <w:color w:val="FF0000"/>
                <w:sz w:val="20"/>
                <w:szCs w:val="20"/>
              </w:rPr>
            </w:pPr>
            <w:r>
              <w:rPr>
                <w:sz w:val="20"/>
                <w:szCs w:val="20"/>
              </w:rPr>
              <w:t xml:space="preserve">[14] </w:t>
            </w:r>
            <w:r>
              <w:rPr>
                <w:color w:val="FF0000"/>
                <w:sz w:val="20"/>
                <w:szCs w:val="20"/>
              </w:rPr>
              <w:t xml:space="preserve">Video gráfico </w:t>
            </w:r>
          </w:p>
          <w:p w14:paraId="6A10EFCE" w14:textId="77777777" w:rsidR="00D33A22" w:rsidRDefault="00D65FAE">
            <w:pPr>
              <w:spacing w:line="276" w:lineRule="auto"/>
              <w:jc w:val="both"/>
              <w:rPr>
                <w:color w:val="FF0000"/>
                <w:sz w:val="20"/>
                <w:szCs w:val="20"/>
              </w:rPr>
            </w:pPr>
            <w:r>
              <w:rPr>
                <w:color w:val="FF0000"/>
                <w:sz w:val="20"/>
                <w:szCs w:val="20"/>
              </w:rPr>
              <w:t>Imágenes de apoyo sugeridas</w:t>
            </w:r>
          </w:p>
          <w:p w14:paraId="26CC99EA" w14:textId="77777777" w:rsidR="00D33A22" w:rsidRDefault="00D33A22">
            <w:pPr>
              <w:spacing w:line="276" w:lineRule="auto"/>
              <w:jc w:val="both"/>
              <w:rPr>
                <w:color w:val="FF0000"/>
                <w:sz w:val="20"/>
                <w:szCs w:val="20"/>
              </w:rPr>
            </w:pPr>
          </w:p>
          <w:p w14:paraId="123964F3" w14:textId="77777777" w:rsidR="00D33A22" w:rsidRDefault="00D65FAE">
            <w:pPr>
              <w:spacing w:line="276" w:lineRule="auto"/>
              <w:jc w:val="both"/>
              <w:rPr>
                <w:b w:val="0"/>
                <w:sz w:val="20"/>
                <w:szCs w:val="20"/>
              </w:rPr>
            </w:pPr>
            <w:r>
              <w:rPr>
                <w:noProof/>
              </w:rPr>
              <w:drawing>
                <wp:inline distT="0" distB="0" distL="0" distR="0" wp14:anchorId="73DE8CB5" wp14:editId="3BC8FCEE">
                  <wp:extent cx="1350784" cy="1178232"/>
                  <wp:effectExtent l="0" t="0" r="0" b="0"/>
                  <wp:docPr id="1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3"/>
                          <a:srcRect/>
                          <a:stretch>
                            <a:fillRect/>
                          </a:stretch>
                        </pic:blipFill>
                        <pic:spPr>
                          <a:xfrm>
                            <a:off x="0" y="0"/>
                            <a:ext cx="1350784" cy="1178232"/>
                          </a:xfrm>
                          <a:prstGeom prst="rect">
                            <a:avLst/>
                          </a:prstGeom>
                          <a:ln/>
                        </pic:spPr>
                      </pic:pic>
                    </a:graphicData>
                  </a:graphic>
                </wp:inline>
              </w:drawing>
            </w:r>
            <w:r>
              <w:rPr>
                <w:b w:val="0"/>
                <w:sz w:val="20"/>
                <w:szCs w:val="20"/>
              </w:rPr>
              <w:t xml:space="preserve"> </w:t>
            </w:r>
            <w:hyperlink r:id="rId44">
              <w:r>
                <w:rPr>
                  <w:b w:val="0"/>
                  <w:color w:val="0000FF"/>
                  <w:sz w:val="20"/>
                  <w:szCs w:val="20"/>
                  <w:u w:val="single"/>
                </w:rPr>
                <w:t>ver imagen</w:t>
              </w:r>
            </w:hyperlink>
          </w:p>
          <w:p w14:paraId="3EE287EF" w14:textId="77777777" w:rsidR="00D33A22" w:rsidRDefault="00D33A22">
            <w:pPr>
              <w:spacing w:line="276" w:lineRule="auto"/>
              <w:jc w:val="both"/>
              <w:rPr>
                <w:b w:val="0"/>
                <w:sz w:val="20"/>
                <w:szCs w:val="20"/>
              </w:rPr>
            </w:pPr>
          </w:p>
          <w:p w14:paraId="1385A482" w14:textId="77777777" w:rsidR="00D33A22" w:rsidRDefault="00D65FAE">
            <w:pPr>
              <w:spacing w:line="276" w:lineRule="auto"/>
              <w:jc w:val="both"/>
              <w:rPr>
                <w:b w:val="0"/>
                <w:sz w:val="20"/>
                <w:szCs w:val="20"/>
              </w:rPr>
            </w:pPr>
            <w:r>
              <w:rPr>
                <w:noProof/>
              </w:rPr>
              <w:drawing>
                <wp:inline distT="0" distB="0" distL="0" distR="0" wp14:anchorId="289C15FF" wp14:editId="0704A1D2">
                  <wp:extent cx="1337321" cy="854252"/>
                  <wp:effectExtent l="0" t="0" r="0" b="0"/>
                  <wp:docPr id="1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5"/>
                          <a:srcRect/>
                          <a:stretch>
                            <a:fillRect/>
                          </a:stretch>
                        </pic:blipFill>
                        <pic:spPr>
                          <a:xfrm>
                            <a:off x="0" y="0"/>
                            <a:ext cx="1337321" cy="854252"/>
                          </a:xfrm>
                          <a:prstGeom prst="rect">
                            <a:avLst/>
                          </a:prstGeom>
                          <a:ln/>
                        </pic:spPr>
                      </pic:pic>
                    </a:graphicData>
                  </a:graphic>
                </wp:inline>
              </w:drawing>
            </w:r>
            <w:r>
              <w:rPr>
                <w:b w:val="0"/>
                <w:sz w:val="20"/>
                <w:szCs w:val="20"/>
              </w:rPr>
              <w:t xml:space="preserve"> </w:t>
            </w:r>
            <w:hyperlink r:id="rId46">
              <w:r>
                <w:rPr>
                  <w:b w:val="0"/>
                  <w:color w:val="0000FF"/>
                  <w:sz w:val="20"/>
                  <w:szCs w:val="20"/>
                  <w:u w:val="single"/>
                </w:rPr>
                <w:t>ver imagen</w:t>
              </w:r>
            </w:hyperlink>
          </w:p>
          <w:p w14:paraId="0904CA0D" w14:textId="77777777" w:rsidR="00D33A22" w:rsidRDefault="00D33A22">
            <w:pPr>
              <w:spacing w:line="276" w:lineRule="auto"/>
              <w:jc w:val="both"/>
              <w:rPr>
                <w:b w:val="0"/>
                <w:sz w:val="20"/>
                <w:szCs w:val="20"/>
              </w:rPr>
            </w:pPr>
          </w:p>
          <w:p w14:paraId="17C7F864" w14:textId="77777777" w:rsidR="00D33A22" w:rsidRDefault="00D65FAE">
            <w:pPr>
              <w:spacing w:line="276" w:lineRule="auto"/>
              <w:jc w:val="both"/>
              <w:rPr>
                <w:b w:val="0"/>
                <w:sz w:val="20"/>
                <w:szCs w:val="20"/>
              </w:rPr>
            </w:pPr>
            <w:r>
              <w:rPr>
                <w:noProof/>
              </w:rPr>
              <w:drawing>
                <wp:inline distT="0" distB="0" distL="0" distR="0" wp14:anchorId="57C0A205" wp14:editId="14148484">
                  <wp:extent cx="1438741" cy="886112"/>
                  <wp:effectExtent l="0" t="0" r="0" b="0"/>
                  <wp:docPr id="1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7"/>
                          <a:srcRect/>
                          <a:stretch>
                            <a:fillRect/>
                          </a:stretch>
                        </pic:blipFill>
                        <pic:spPr>
                          <a:xfrm>
                            <a:off x="0" y="0"/>
                            <a:ext cx="1438741" cy="886112"/>
                          </a:xfrm>
                          <a:prstGeom prst="rect">
                            <a:avLst/>
                          </a:prstGeom>
                          <a:ln/>
                        </pic:spPr>
                      </pic:pic>
                    </a:graphicData>
                  </a:graphic>
                </wp:inline>
              </w:drawing>
            </w:r>
            <w:r>
              <w:rPr>
                <w:b w:val="0"/>
                <w:sz w:val="20"/>
                <w:szCs w:val="20"/>
              </w:rPr>
              <w:t xml:space="preserve"> </w:t>
            </w:r>
            <w:hyperlink r:id="rId48">
              <w:r>
                <w:rPr>
                  <w:b w:val="0"/>
                  <w:color w:val="0000FF"/>
                  <w:sz w:val="20"/>
                  <w:szCs w:val="20"/>
                  <w:u w:val="single"/>
                </w:rPr>
                <w:t>ver imagen</w:t>
              </w:r>
            </w:hyperlink>
          </w:p>
          <w:p w14:paraId="6D90D97C" w14:textId="77777777" w:rsidR="00D33A22" w:rsidRDefault="00D33A22">
            <w:pPr>
              <w:spacing w:line="276" w:lineRule="auto"/>
              <w:jc w:val="both"/>
              <w:rPr>
                <w:b w:val="0"/>
                <w:sz w:val="20"/>
                <w:szCs w:val="20"/>
              </w:rPr>
            </w:pPr>
          </w:p>
          <w:p w14:paraId="68F45CFC" w14:textId="77777777" w:rsidR="00D33A22" w:rsidRDefault="00D65FAE">
            <w:pPr>
              <w:spacing w:line="276" w:lineRule="auto"/>
              <w:jc w:val="both"/>
              <w:rPr>
                <w:b w:val="0"/>
                <w:sz w:val="20"/>
                <w:szCs w:val="20"/>
              </w:rPr>
            </w:pPr>
            <w:r>
              <w:rPr>
                <w:noProof/>
              </w:rPr>
              <w:drawing>
                <wp:inline distT="0" distB="0" distL="0" distR="0" wp14:anchorId="722C889A" wp14:editId="3181752E">
                  <wp:extent cx="1391042" cy="990879"/>
                  <wp:effectExtent l="0" t="0" r="0" b="0"/>
                  <wp:docPr id="1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9"/>
                          <a:srcRect/>
                          <a:stretch>
                            <a:fillRect/>
                          </a:stretch>
                        </pic:blipFill>
                        <pic:spPr>
                          <a:xfrm>
                            <a:off x="0" y="0"/>
                            <a:ext cx="1391042" cy="990879"/>
                          </a:xfrm>
                          <a:prstGeom prst="rect">
                            <a:avLst/>
                          </a:prstGeom>
                          <a:ln/>
                        </pic:spPr>
                      </pic:pic>
                    </a:graphicData>
                  </a:graphic>
                </wp:inline>
              </w:drawing>
            </w:r>
            <w:r>
              <w:rPr>
                <w:b w:val="0"/>
                <w:sz w:val="20"/>
                <w:szCs w:val="20"/>
              </w:rPr>
              <w:t xml:space="preserve">  </w:t>
            </w:r>
            <w:hyperlink r:id="rId50">
              <w:r>
                <w:rPr>
                  <w:b w:val="0"/>
                  <w:color w:val="0000FF"/>
                  <w:sz w:val="20"/>
                  <w:szCs w:val="20"/>
                  <w:u w:val="single"/>
                </w:rPr>
                <w:t>ver imagen</w:t>
              </w:r>
            </w:hyperlink>
          </w:p>
          <w:p w14:paraId="01A021F7" w14:textId="77777777" w:rsidR="00D33A22" w:rsidRDefault="00D33A22">
            <w:pPr>
              <w:spacing w:line="276" w:lineRule="auto"/>
              <w:jc w:val="both"/>
              <w:rPr>
                <w:b w:val="0"/>
                <w:sz w:val="20"/>
                <w:szCs w:val="20"/>
              </w:rPr>
            </w:pPr>
          </w:p>
          <w:p w14:paraId="7743C237" w14:textId="77777777" w:rsidR="00D33A22" w:rsidRDefault="00D65FAE">
            <w:pPr>
              <w:spacing w:line="276" w:lineRule="auto"/>
              <w:jc w:val="both"/>
              <w:rPr>
                <w:b w:val="0"/>
                <w:sz w:val="20"/>
                <w:szCs w:val="20"/>
              </w:rPr>
            </w:pPr>
            <w:r>
              <w:rPr>
                <w:noProof/>
              </w:rPr>
              <w:drawing>
                <wp:inline distT="0" distB="0" distL="0" distR="0" wp14:anchorId="4E793BA7" wp14:editId="1BF25C9F">
                  <wp:extent cx="1410266" cy="1133930"/>
                  <wp:effectExtent l="0" t="0" r="0" b="0"/>
                  <wp:docPr id="1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51"/>
                          <a:srcRect/>
                          <a:stretch>
                            <a:fillRect/>
                          </a:stretch>
                        </pic:blipFill>
                        <pic:spPr>
                          <a:xfrm>
                            <a:off x="0" y="0"/>
                            <a:ext cx="1410266" cy="1133930"/>
                          </a:xfrm>
                          <a:prstGeom prst="rect">
                            <a:avLst/>
                          </a:prstGeom>
                          <a:ln/>
                        </pic:spPr>
                      </pic:pic>
                    </a:graphicData>
                  </a:graphic>
                </wp:inline>
              </w:drawing>
            </w:r>
            <w:r>
              <w:rPr>
                <w:b w:val="0"/>
                <w:sz w:val="20"/>
                <w:szCs w:val="20"/>
              </w:rPr>
              <w:t xml:space="preserve"> </w:t>
            </w:r>
            <w:hyperlink r:id="rId52">
              <w:r>
                <w:rPr>
                  <w:b w:val="0"/>
                  <w:color w:val="0000FF"/>
                  <w:sz w:val="20"/>
                  <w:szCs w:val="20"/>
                  <w:u w:val="single"/>
                </w:rPr>
                <w:t>ver imagen</w:t>
              </w:r>
            </w:hyperlink>
          </w:p>
          <w:p w14:paraId="7D7EAEBD" w14:textId="77777777" w:rsidR="00D33A22" w:rsidRDefault="00D33A22">
            <w:pPr>
              <w:spacing w:line="276" w:lineRule="auto"/>
              <w:jc w:val="both"/>
              <w:rPr>
                <w:b w:val="0"/>
                <w:sz w:val="20"/>
                <w:szCs w:val="20"/>
              </w:rPr>
            </w:pPr>
          </w:p>
          <w:p w14:paraId="000290A9" w14:textId="77777777" w:rsidR="00D33A22" w:rsidRDefault="00D33A22">
            <w:pPr>
              <w:spacing w:line="276" w:lineRule="auto"/>
              <w:jc w:val="both"/>
              <w:rPr>
                <w:b w:val="0"/>
                <w:sz w:val="20"/>
                <w:szCs w:val="20"/>
              </w:rPr>
            </w:pPr>
          </w:p>
          <w:p w14:paraId="7D744A94" w14:textId="77777777" w:rsidR="00D33A22" w:rsidRDefault="00D33A22">
            <w:pPr>
              <w:spacing w:line="276" w:lineRule="auto"/>
              <w:jc w:val="both"/>
              <w:rPr>
                <w:b w:val="0"/>
                <w:sz w:val="20"/>
                <w:szCs w:val="20"/>
              </w:rPr>
            </w:pPr>
          </w:p>
          <w:p w14:paraId="715E0FE4" w14:textId="77777777" w:rsidR="00D33A22" w:rsidRDefault="00D33A22">
            <w:pPr>
              <w:spacing w:line="276" w:lineRule="auto"/>
              <w:jc w:val="both"/>
              <w:rPr>
                <w:b w:val="0"/>
                <w:sz w:val="20"/>
                <w:szCs w:val="20"/>
              </w:rPr>
            </w:pPr>
          </w:p>
          <w:p w14:paraId="40949CD5" w14:textId="77777777" w:rsidR="00D33A22" w:rsidRDefault="00D33A22">
            <w:pPr>
              <w:spacing w:line="276" w:lineRule="auto"/>
              <w:jc w:val="both"/>
              <w:rPr>
                <w:b w:val="0"/>
                <w:sz w:val="20"/>
                <w:szCs w:val="20"/>
              </w:rPr>
            </w:pPr>
          </w:p>
          <w:p w14:paraId="20516CB9" w14:textId="77777777" w:rsidR="00D33A22" w:rsidRDefault="00D33A22">
            <w:pPr>
              <w:spacing w:line="276" w:lineRule="auto"/>
              <w:jc w:val="both"/>
              <w:rPr>
                <w:b w:val="0"/>
                <w:sz w:val="20"/>
                <w:szCs w:val="20"/>
              </w:rPr>
            </w:pPr>
          </w:p>
          <w:p w14:paraId="6EC4CAC6" w14:textId="77777777" w:rsidR="00D33A22" w:rsidRDefault="00D33A22">
            <w:pPr>
              <w:spacing w:line="276" w:lineRule="auto"/>
              <w:jc w:val="both"/>
              <w:rPr>
                <w:b w:val="0"/>
                <w:sz w:val="20"/>
                <w:szCs w:val="20"/>
              </w:rPr>
            </w:pPr>
          </w:p>
          <w:p w14:paraId="0EA3F868" w14:textId="77777777" w:rsidR="00D33A22" w:rsidRDefault="00D33A22">
            <w:pPr>
              <w:spacing w:line="276" w:lineRule="auto"/>
              <w:jc w:val="both"/>
              <w:rPr>
                <w:b w:val="0"/>
                <w:sz w:val="20"/>
                <w:szCs w:val="20"/>
              </w:rPr>
            </w:pPr>
          </w:p>
          <w:p w14:paraId="437D659A" w14:textId="77777777" w:rsidR="00D33A22" w:rsidRDefault="00D65FAE">
            <w:pPr>
              <w:spacing w:line="276" w:lineRule="auto"/>
              <w:jc w:val="both"/>
              <w:rPr>
                <w:b w:val="0"/>
                <w:color w:val="FF0000"/>
                <w:sz w:val="20"/>
                <w:szCs w:val="20"/>
              </w:rPr>
            </w:pPr>
            <w:r>
              <w:rPr>
                <w:b w:val="0"/>
                <w:color w:val="FF0000"/>
                <w:sz w:val="20"/>
                <w:szCs w:val="20"/>
              </w:rPr>
              <w:t xml:space="preserve">Incluir en el video los ítems utilizando un gráfico </w:t>
            </w:r>
          </w:p>
          <w:p w14:paraId="3CAFAB26" w14:textId="77777777" w:rsidR="00D33A22" w:rsidRDefault="00D33A22">
            <w:pPr>
              <w:spacing w:line="276" w:lineRule="auto"/>
              <w:jc w:val="both"/>
              <w:rPr>
                <w:b w:val="0"/>
                <w:sz w:val="20"/>
                <w:szCs w:val="20"/>
              </w:rPr>
            </w:pPr>
          </w:p>
          <w:p w14:paraId="3A45A15A" w14:textId="77777777" w:rsidR="00D33A22" w:rsidRDefault="00D65FAE">
            <w:pPr>
              <w:spacing w:line="276" w:lineRule="auto"/>
              <w:jc w:val="both"/>
              <w:rPr>
                <w:b w:val="0"/>
                <w:sz w:val="20"/>
                <w:szCs w:val="20"/>
              </w:rPr>
            </w:pPr>
            <w:r>
              <w:rPr>
                <w:noProof/>
              </w:rPr>
              <w:drawing>
                <wp:inline distT="0" distB="0" distL="0" distR="0" wp14:anchorId="3BD80944" wp14:editId="69E856CF">
                  <wp:extent cx="1383370" cy="1442724"/>
                  <wp:effectExtent l="0" t="0" r="0" b="0"/>
                  <wp:docPr id="1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3"/>
                          <a:srcRect/>
                          <a:stretch>
                            <a:fillRect/>
                          </a:stretch>
                        </pic:blipFill>
                        <pic:spPr>
                          <a:xfrm>
                            <a:off x="0" y="0"/>
                            <a:ext cx="1383370" cy="1442724"/>
                          </a:xfrm>
                          <a:prstGeom prst="rect">
                            <a:avLst/>
                          </a:prstGeom>
                          <a:ln/>
                        </pic:spPr>
                      </pic:pic>
                    </a:graphicData>
                  </a:graphic>
                </wp:inline>
              </w:drawing>
            </w:r>
            <w:r>
              <w:rPr>
                <w:b w:val="0"/>
                <w:sz w:val="20"/>
                <w:szCs w:val="20"/>
              </w:rPr>
              <w:t xml:space="preserve"> </w:t>
            </w:r>
            <w:hyperlink r:id="rId54">
              <w:r>
                <w:rPr>
                  <w:b w:val="0"/>
                  <w:color w:val="0000FF"/>
                  <w:sz w:val="20"/>
                  <w:szCs w:val="20"/>
                  <w:u w:val="single"/>
                </w:rPr>
                <w:t>ver imagen</w:t>
              </w:r>
            </w:hyperlink>
          </w:p>
          <w:p w14:paraId="1C4BDDA7" w14:textId="77777777" w:rsidR="00D33A22" w:rsidRDefault="00D33A22">
            <w:pPr>
              <w:spacing w:line="276" w:lineRule="auto"/>
              <w:jc w:val="both"/>
              <w:rPr>
                <w:b w:val="0"/>
                <w:sz w:val="20"/>
                <w:szCs w:val="20"/>
              </w:rPr>
            </w:pPr>
          </w:p>
          <w:p w14:paraId="25830EFC" w14:textId="77777777" w:rsidR="00D33A22" w:rsidRDefault="00D33A22">
            <w:pPr>
              <w:spacing w:line="276" w:lineRule="auto"/>
              <w:jc w:val="both"/>
              <w:rPr>
                <w:b w:val="0"/>
                <w:sz w:val="20"/>
                <w:szCs w:val="20"/>
              </w:rPr>
            </w:pPr>
          </w:p>
          <w:p w14:paraId="2FE29FAE" w14:textId="77777777" w:rsidR="00D33A22" w:rsidRDefault="00D33A22">
            <w:pPr>
              <w:spacing w:line="276" w:lineRule="auto"/>
              <w:jc w:val="both"/>
              <w:rPr>
                <w:b w:val="0"/>
                <w:sz w:val="20"/>
                <w:szCs w:val="20"/>
              </w:rPr>
            </w:pPr>
          </w:p>
          <w:p w14:paraId="2414B0A7" w14:textId="77777777" w:rsidR="00D33A22" w:rsidRDefault="00D33A22">
            <w:pPr>
              <w:spacing w:line="276" w:lineRule="auto"/>
              <w:jc w:val="both"/>
              <w:rPr>
                <w:b w:val="0"/>
                <w:sz w:val="20"/>
                <w:szCs w:val="20"/>
              </w:rPr>
            </w:pPr>
          </w:p>
          <w:p w14:paraId="48C9B35C" w14:textId="77777777" w:rsidR="00D33A22" w:rsidRDefault="00D33A22">
            <w:pPr>
              <w:spacing w:line="276" w:lineRule="auto"/>
              <w:jc w:val="both"/>
              <w:rPr>
                <w:b w:val="0"/>
                <w:sz w:val="20"/>
                <w:szCs w:val="20"/>
              </w:rPr>
            </w:pPr>
          </w:p>
          <w:p w14:paraId="7CF2AF34" w14:textId="77777777" w:rsidR="00D33A22" w:rsidRDefault="00D33A22">
            <w:pPr>
              <w:spacing w:line="276" w:lineRule="auto"/>
              <w:jc w:val="both"/>
              <w:rPr>
                <w:b w:val="0"/>
                <w:sz w:val="20"/>
                <w:szCs w:val="20"/>
              </w:rPr>
            </w:pPr>
          </w:p>
          <w:p w14:paraId="0538557B" w14:textId="77777777" w:rsidR="00D33A22" w:rsidRDefault="00D33A22">
            <w:pPr>
              <w:spacing w:line="276" w:lineRule="auto"/>
              <w:jc w:val="both"/>
              <w:rPr>
                <w:b w:val="0"/>
                <w:sz w:val="20"/>
                <w:szCs w:val="20"/>
              </w:rPr>
            </w:pPr>
          </w:p>
          <w:p w14:paraId="5D33FF43" w14:textId="77777777" w:rsidR="00D33A22" w:rsidRDefault="00D33A22">
            <w:pPr>
              <w:spacing w:line="276" w:lineRule="auto"/>
              <w:jc w:val="both"/>
              <w:rPr>
                <w:b w:val="0"/>
                <w:sz w:val="20"/>
                <w:szCs w:val="20"/>
              </w:rPr>
            </w:pPr>
          </w:p>
          <w:p w14:paraId="2ED4944B" w14:textId="77777777" w:rsidR="00D33A22" w:rsidRDefault="00D33A22">
            <w:pPr>
              <w:spacing w:line="276" w:lineRule="auto"/>
              <w:jc w:val="both"/>
              <w:rPr>
                <w:b w:val="0"/>
                <w:sz w:val="20"/>
                <w:szCs w:val="20"/>
              </w:rPr>
            </w:pPr>
          </w:p>
          <w:p w14:paraId="2C49CAC1" w14:textId="77777777" w:rsidR="00D33A22" w:rsidRDefault="00D33A22">
            <w:pPr>
              <w:spacing w:line="276" w:lineRule="auto"/>
              <w:jc w:val="both"/>
              <w:rPr>
                <w:b w:val="0"/>
                <w:sz w:val="20"/>
                <w:szCs w:val="20"/>
              </w:rPr>
            </w:pPr>
          </w:p>
          <w:p w14:paraId="25F408DC" w14:textId="77777777" w:rsidR="00D33A22" w:rsidRDefault="00D33A22">
            <w:pPr>
              <w:spacing w:line="276" w:lineRule="auto"/>
              <w:jc w:val="both"/>
              <w:rPr>
                <w:b w:val="0"/>
                <w:sz w:val="20"/>
                <w:szCs w:val="20"/>
              </w:rPr>
            </w:pPr>
          </w:p>
          <w:p w14:paraId="1E04A2FC" w14:textId="77777777" w:rsidR="00D33A22" w:rsidRDefault="00D33A22">
            <w:pPr>
              <w:spacing w:line="276" w:lineRule="auto"/>
              <w:jc w:val="both"/>
              <w:rPr>
                <w:b w:val="0"/>
                <w:sz w:val="20"/>
                <w:szCs w:val="20"/>
              </w:rPr>
            </w:pPr>
          </w:p>
          <w:p w14:paraId="32ED66D4" w14:textId="77777777" w:rsidR="00D33A22" w:rsidRDefault="00D33A22">
            <w:pPr>
              <w:spacing w:line="276" w:lineRule="auto"/>
              <w:jc w:val="both"/>
              <w:rPr>
                <w:b w:val="0"/>
                <w:sz w:val="20"/>
                <w:szCs w:val="20"/>
              </w:rPr>
            </w:pPr>
          </w:p>
          <w:p w14:paraId="588E9F37" w14:textId="77777777" w:rsidR="00D33A22" w:rsidRDefault="00D33A22">
            <w:pPr>
              <w:spacing w:line="276" w:lineRule="auto"/>
              <w:jc w:val="both"/>
              <w:rPr>
                <w:b w:val="0"/>
                <w:sz w:val="20"/>
                <w:szCs w:val="20"/>
              </w:rPr>
            </w:pPr>
          </w:p>
          <w:p w14:paraId="727EF6C4" w14:textId="77777777" w:rsidR="00D33A22" w:rsidRDefault="00D33A22">
            <w:pPr>
              <w:spacing w:line="276" w:lineRule="auto"/>
              <w:jc w:val="both"/>
              <w:rPr>
                <w:b w:val="0"/>
                <w:sz w:val="20"/>
                <w:szCs w:val="20"/>
              </w:rPr>
            </w:pPr>
          </w:p>
          <w:p w14:paraId="0BCDABBA" w14:textId="77777777" w:rsidR="00D33A22" w:rsidRDefault="00D33A22">
            <w:pPr>
              <w:spacing w:line="276" w:lineRule="auto"/>
              <w:jc w:val="both"/>
              <w:rPr>
                <w:b w:val="0"/>
                <w:sz w:val="20"/>
                <w:szCs w:val="20"/>
              </w:rPr>
            </w:pPr>
          </w:p>
          <w:p w14:paraId="6C41AF0C" w14:textId="77777777" w:rsidR="00D33A22" w:rsidRDefault="00D33A22">
            <w:pPr>
              <w:spacing w:line="276" w:lineRule="auto"/>
              <w:jc w:val="both"/>
              <w:rPr>
                <w:b w:val="0"/>
                <w:sz w:val="20"/>
                <w:szCs w:val="20"/>
              </w:rPr>
            </w:pPr>
          </w:p>
          <w:p w14:paraId="2EE54D35" w14:textId="77777777" w:rsidR="00D33A22" w:rsidRDefault="00D33A22">
            <w:pPr>
              <w:spacing w:line="276" w:lineRule="auto"/>
              <w:jc w:val="both"/>
              <w:rPr>
                <w:b w:val="0"/>
                <w:sz w:val="20"/>
                <w:szCs w:val="20"/>
              </w:rPr>
            </w:pPr>
          </w:p>
          <w:p w14:paraId="2DCFA8D2" w14:textId="77777777" w:rsidR="00D33A22" w:rsidRDefault="00D33A22">
            <w:pPr>
              <w:spacing w:line="276" w:lineRule="auto"/>
              <w:jc w:val="both"/>
              <w:rPr>
                <w:b w:val="0"/>
                <w:sz w:val="20"/>
                <w:szCs w:val="20"/>
              </w:rPr>
            </w:pPr>
          </w:p>
          <w:p w14:paraId="128C4D78" w14:textId="77777777" w:rsidR="00D33A22" w:rsidRDefault="00D33A22">
            <w:pPr>
              <w:spacing w:line="276" w:lineRule="auto"/>
              <w:jc w:val="both"/>
              <w:rPr>
                <w:b w:val="0"/>
                <w:sz w:val="20"/>
                <w:szCs w:val="20"/>
              </w:rPr>
            </w:pPr>
          </w:p>
          <w:p w14:paraId="2B84AB85" w14:textId="77777777" w:rsidR="00D33A22" w:rsidRDefault="00D33A22">
            <w:pPr>
              <w:spacing w:line="276" w:lineRule="auto"/>
              <w:jc w:val="both"/>
              <w:rPr>
                <w:b w:val="0"/>
                <w:sz w:val="20"/>
                <w:szCs w:val="20"/>
              </w:rPr>
            </w:pPr>
          </w:p>
          <w:p w14:paraId="1BB4C644" w14:textId="77777777" w:rsidR="00D33A22" w:rsidRDefault="00D33A22">
            <w:pPr>
              <w:spacing w:line="276" w:lineRule="auto"/>
              <w:jc w:val="both"/>
              <w:rPr>
                <w:b w:val="0"/>
                <w:sz w:val="20"/>
                <w:szCs w:val="20"/>
              </w:rPr>
            </w:pPr>
          </w:p>
          <w:p w14:paraId="0126D3FB" w14:textId="77777777" w:rsidR="00D33A22" w:rsidRDefault="00D33A22">
            <w:pPr>
              <w:spacing w:line="276" w:lineRule="auto"/>
              <w:jc w:val="both"/>
              <w:rPr>
                <w:b w:val="0"/>
                <w:sz w:val="20"/>
                <w:szCs w:val="20"/>
              </w:rPr>
            </w:pPr>
          </w:p>
          <w:p w14:paraId="499EFD47" w14:textId="77777777" w:rsidR="00D33A22" w:rsidRDefault="00D33A22">
            <w:pPr>
              <w:spacing w:line="276" w:lineRule="auto"/>
              <w:jc w:val="both"/>
              <w:rPr>
                <w:b w:val="0"/>
                <w:sz w:val="20"/>
                <w:szCs w:val="20"/>
              </w:rPr>
            </w:pPr>
          </w:p>
          <w:p w14:paraId="7367765E" w14:textId="77777777" w:rsidR="00D33A22" w:rsidRDefault="00D33A22">
            <w:pPr>
              <w:spacing w:line="276" w:lineRule="auto"/>
              <w:jc w:val="both"/>
              <w:rPr>
                <w:b w:val="0"/>
                <w:sz w:val="20"/>
                <w:szCs w:val="20"/>
              </w:rPr>
            </w:pPr>
          </w:p>
          <w:p w14:paraId="6334D6D4" w14:textId="77777777" w:rsidR="00D33A22" w:rsidRDefault="00D33A22">
            <w:pPr>
              <w:spacing w:line="276" w:lineRule="auto"/>
              <w:jc w:val="both"/>
              <w:rPr>
                <w:b w:val="0"/>
                <w:sz w:val="20"/>
                <w:szCs w:val="20"/>
              </w:rPr>
            </w:pPr>
          </w:p>
          <w:p w14:paraId="7D226565" w14:textId="77777777" w:rsidR="00D33A22" w:rsidRDefault="00D33A22">
            <w:pPr>
              <w:spacing w:line="276" w:lineRule="auto"/>
              <w:jc w:val="both"/>
              <w:rPr>
                <w:b w:val="0"/>
                <w:sz w:val="20"/>
                <w:szCs w:val="20"/>
              </w:rPr>
            </w:pPr>
          </w:p>
          <w:p w14:paraId="2B98C07D" w14:textId="77777777" w:rsidR="00D33A22" w:rsidRDefault="00D33A22">
            <w:pPr>
              <w:spacing w:line="276" w:lineRule="auto"/>
              <w:jc w:val="both"/>
              <w:rPr>
                <w:b w:val="0"/>
                <w:sz w:val="20"/>
                <w:szCs w:val="20"/>
              </w:rPr>
            </w:pPr>
          </w:p>
          <w:p w14:paraId="1E1D4B5C" w14:textId="77777777" w:rsidR="00D33A22" w:rsidRDefault="00D33A22">
            <w:pPr>
              <w:spacing w:line="276" w:lineRule="auto"/>
              <w:jc w:val="both"/>
              <w:rPr>
                <w:b w:val="0"/>
                <w:sz w:val="20"/>
                <w:szCs w:val="20"/>
              </w:rPr>
            </w:pPr>
          </w:p>
          <w:p w14:paraId="64E0DAFE" w14:textId="77777777" w:rsidR="00D33A22" w:rsidRDefault="00D33A22">
            <w:pPr>
              <w:spacing w:line="276" w:lineRule="auto"/>
              <w:jc w:val="both"/>
              <w:rPr>
                <w:b w:val="0"/>
                <w:sz w:val="20"/>
                <w:szCs w:val="20"/>
              </w:rPr>
            </w:pPr>
          </w:p>
          <w:p w14:paraId="213E228F" w14:textId="77777777" w:rsidR="00D33A22" w:rsidRDefault="00D33A22">
            <w:pPr>
              <w:spacing w:line="276" w:lineRule="auto"/>
              <w:jc w:val="both"/>
              <w:rPr>
                <w:b w:val="0"/>
                <w:sz w:val="20"/>
                <w:szCs w:val="20"/>
              </w:rPr>
            </w:pPr>
          </w:p>
          <w:p w14:paraId="67C08B15" w14:textId="77777777" w:rsidR="00D33A22" w:rsidRDefault="00D33A22">
            <w:pPr>
              <w:spacing w:line="276" w:lineRule="auto"/>
              <w:jc w:val="both"/>
              <w:rPr>
                <w:b w:val="0"/>
                <w:sz w:val="20"/>
                <w:szCs w:val="20"/>
              </w:rPr>
            </w:pPr>
          </w:p>
          <w:p w14:paraId="60A49B3D" w14:textId="77777777" w:rsidR="00D33A22" w:rsidRDefault="00D33A22">
            <w:pPr>
              <w:spacing w:line="276" w:lineRule="auto"/>
              <w:jc w:val="both"/>
              <w:rPr>
                <w:b w:val="0"/>
                <w:sz w:val="20"/>
                <w:szCs w:val="20"/>
              </w:rPr>
            </w:pPr>
          </w:p>
          <w:p w14:paraId="25E4619B" w14:textId="77777777" w:rsidR="00D33A22" w:rsidRDefault="00D33A22">
            <w:pPr>
              <w:spacing w:line="276" w:lineRule="auto"/>
              <w:jc w:val="both"/>
              <w:rPr>
                <w:b w:val="0"/>
                <w:sz w:val="20"/>
                <w:szCs w:val="20"/>
              </w:rPr>
            </w:pPr>
          </w:p>
          <w:p w14:paraId="4581471B" w14:textId="77777777" w:rsidR="00D33A22" w:rsidRDefault="00D33A22">
            <w:pPr>
              <w:spacing w:line="276" w:lineRule="auto"/>
              <w:jc w:val="both"/>
              <w:rPr>
                <w:b w:val="0"/>
                <w:sz w:val="20"/>
                <w:szCs w:val="20"/>
              </w:rPr>
            </w:pPr>
          </w:p>
          <w:p w14:paraId="0B91C1CF" w14:textId="77777777" w:rsidR="00D33A22" w:rsidRDefault="00D33A22">
            <w:pPr>
              <w:spacing w:line="276" w:lineRule="auto"/>
              <w:jc w:val="both"/>
              <w:rPr>
                <w:b w:val="0"/>
                <w:sz w:val="20"/>
                <w:szCs w:val="20"/>
              </w:rPr>
            </w:pPr>
          </w:p>
          <w:p w14:paraId="71C4E45C" w14:textId="77777777" w:rsidR="00D33A22" w:rsidRDefault="00D33A22">
            <w:pPr>
              <w:spacing w:line="276" w:lineRule="auto"/>
              <w:jc w:val="both"/>
              <w:rPr>
                <w:b w:val="0"/>
                <w:sz w:val="20"/>
                <w:szCs w:val="20"/>
              </w:rPr>
            </w:pPr>
          </w:p>
          <w:p w14:paraId="2979862C" w14:textId="77777777" w:rsidR="00D33A22" w:rsidRDefault="00D33A22">
            <w:pPr>
              <w:spacing w:line="276" w:lineRule="auto"/>
              <w:jc w:val="both"/>
              <w:rPr>
                <w:b w:val="0"/>
                <w:sz w:val="20"/>
                <w:szCs w:val="20"/>
              </w:rPr>
            </w:pPr>
          </w:p>
          <w:p w14:paraId="361D1D6D" w14:textId="77777777" w:rsidR="00D33A22" w:rsidRDefault="00D33A22">
            <w:pPr>
              <w:spacing w:line="276" w:lineRule="auto"/>
              <w:jc w:val="both"/>
              <w:rPr>
                <w:b w:val="0"/>
                <w:sz w:val="20"/>
                <w:szCs w:val="20"/>
              </w:rPr>
            </w:pPr>
          </w:p>
          <w:p w14:paraId="15FEB777" w14:textId="77777777" w:rsidR="00D33A22" w:rsidRDefault="00D33A22">
            <w:pPr>
              <w:spacing w:line="276" w:lineRule="auto"/>
              <w:jc w:val="both"/>
              <w:rPr>
                <w:b w:val="0"/>
                <w:sz w:val="20"/>
                <w:szCs w:val="20"/>
              </w:rPr>
            </w:pPr>
          </w:p>
          <w:p w14:paraId="67D1140A" w14:textId="77777777" w:rsidR="00D33A22" w:rsidRDefault="00D33A22">
            <w:pPr>
              <w:spacing w:line="276" w:lineRule="auto"/>
              <w:jc w:val="both"/>
              <w:rPr>
                <w:b w:val="0"/>
                <w:sz w:val="20"/>
                <w:szCs w:val="20"/>
              </w:rPr>
            </w:pPr>
          </w:p>
          <w:p w14:paraId="5AFAAC3B" w14:textId="77777777" w:rsidR="00D33A22" w:rsidRDefault="00D33A22">
            <w:pPr>
              <w:spacing w:line="276" w:lineRule="auto"/>
              <w:jc w:val="both"/>
              <w:rPr>
                <w:b w:val="0"/>
                <w:sz w:val="20"/>
                <w:szCs w:val="20"/>
              </w:rPr>
            </w:pPr>
          </w:p>
          <w:p w14:paraId="5DAE4326" w14:textId="77777777" w:rsidR="00D33A22" w:rsidRDefault="00D33A22">
            <w:pPr>
              <w:spacing w:line="276" w:lineRule="auto"/>
              <w:jc w:val="both"/>
              <w:rPr>
                <w:b w:val="0"/>
                <w:sz w:val="20"/>
                <w:szCs w:val="20"/>
              </w:rPr>
            </w:pPr>
          </w:p>
          <w:p w14:paraId="01530258" w14:textId="77777777" w:rsidR="00D33A22" w:rsidRDefault="00D33A22">
            <w:pPr>
              <w:spacing w:line="276" w:lineRule="auto"/>
              <w:jc w:val="both"/>
              <w:rPr>
                <w:b w:val="0"/>
                <w:sz w:val="20"/>
                <w:szCs w:val="20"/>
              </w:rPr>
            </w:pPr>
          </w:p>
          <w:p w14:paraId="688D8EE8" w14:textId="77777777" w:rsidR="00D33A22" w:rsidRDefault="00D33A22">
            <w:pPr>
              <w:spacing w:line="276" w:lineRule="auto"/>
              <w:jc w:val="both"/>
              <w:rPr>
                <w:b w:val="0"/>
                <w:sz w:val="20"/>
                <w:szCs w:val="20"/>
              </w:rPr>
            </w:pPr>
          </w:p>
          <w:p w14:paraId="19B0492E" w14:textId="77777777" w:rsidR="00D33A22" w:rsidRDefault="00D33A22">
            <w:pPr>
              <w:spacing w:line="276" w:lineRule="auto"/>
              <w:jc w:val="both"/>
              <w:rPr>
                <w:b w:val="0"/>
                <w:sz w:val="20"/>
                <w:szCs w:val="20"/>
              </w:rPr>
            </w:pPr>
          </w:p>
          <w:p w14:paraId="1AF4220F" w14:textId="77777777" w:rsidR="00D33A22" w:rsidRDefault="00D33A22">
            <w:pPr>
              <w:spacing w:line="276" w:lineRule="auto"/>
              <w:jc w:val="both"/>
              <w:rPr>
                <w:b w:val="0"/>
                <w:sz w:val="20"/>
                <w:szCs w:val="20"/>
              </w:rPr>
            </w:pPr>
          </w:p>
          <w:p w14:paraId="22CB63B5" w14:textId="77777777" w:rsidR="00D33A22" w:rsidRDefault="00D33A22">
            <w:pPr>
              <w:spacing w:line="276" w:lineRule="auto"/>
              <w:jc w:val="both"/>
              <w:rPr>
                <w:b w:val="0"/>
                <w:sz w:val="20"/>
                <w:szCs w:val="20"/>
              </w:rPr>
            </w:pPr>
          </w:p>
          <w:p w14:paraId="6FBCCA74" w14:textId="77777777" w:rsidR="00D33A22" w:rsidRDefault="00D33A22">
            <w:pPr>
              <w:spacing w:line="276" w:lineRule="auto"/>
              <w:jc w:val="both"/>
              <w:rPr>
                <w:b w:val="0"/>
                <w:sz w:val="20"/>
                <w:szCs w:val="20"/>
              </w:rPr>
            </w:pPr>
          </w:p>
          <w:p w14:paraId="38AFAAB8" w14:textId="77777777" w:rsidR="00D33A22" w:rsidRDefault="00D33A22">
            <w:pPr>
              <w:spacing w:line="276" w:lineRule="auto"/>
              <w:jc w:val="both"/>
              <w:rPr>
                <w:b w:val="0"/>
                <w:sz w:val="20"/>
                <w:szCs w:val="20"/>
              </w:rPr>
            </w:pPr>
          </w:p>
          <w:p w14:paraId="463521F2" w14:textId="77777777" w:rsidR="00D33A22" w:rsidRDefault="00D33A22">
            <w:pPr>
              <w:spacing w:line="276" w:lineRule="auto"/>
              <w:jc w:val="both"/>
              <w:rPr>
                <w:b w:val="0"/>
                <w:sz w:val="20"/>
                <w:szCs w:val="20"/>
              </w:rPr>
            </w:pPr>
          </w:p>
          <w:p w14:paraId="7F64173A" w14:textId="77777777" w:rsidR="00D33A22" w:rsidRDefault="00D33A22">
            <w:pPr>
              <w:spacing w:line="276" w:lineRule="auto"/>
              <w:jc w:val="both"/>
              <w:rPr>
                <w:b w:val="0"/>
                <w:sz w:val="20"/>
                <w:szCs w:val="20"/>
              </w:rPr>
            </w:pPr>
          </w:p>
          <w:p w14:paraId="3DDC15DD" w14:textId="77777777" w:rsidR="00D33A22" w:rsidRDefault="00D33A22">
            <w:pPr>
              <w:spacing w:line="276" w:lineRule="auto"/>
              <w:jc w:val="both"/>
              <w:rPr>
                <w:b w:val="0"/>
                <w:sz w:val="20"/>
                <w:szCs w:val="20"/>
              </w:rPr>
            </w:pPr>
          </w:p>
          <w:p w14:paraId="3F3F9AA0" w14:textId="77777777" w:rsidR="00D33A22" w:rsidRDefault="00D33A22">
            <w:pPr>
              <w:spacing w:line="276" w:lineRule="auto"/>
              <w:jc w:val="both"/>
              <w:rPr>
                <w:b w:val="0"/>
                <w:sz w:val="20"/>
                <w:szCs w:val="20"/>
              </w:rPr>
            </w:pPr>
          </w:p>
          <w:p w14:paraId="061BAFB7" w14:textId="77777777" w:rsidR="00D33A22" w:rsidRDefault="00D33A22">
            <w:pPr>
              <w:spacing w:line="276" w:lineRule="auto"/>
              <w:jc w:val="both"/>
              <w:rPr>
                <w:b w:val="0"/>
                <w:sz w:val="20"/>
                <w:szCs w:val="20"/>
              </w:rPr>
            </w:pPr>
          </w:p>
          <w:p w14:paraId="6F30ACCF" w14:textId="77777777" w:rsidR="00D33A22" w:rsidRDefault="00D33A22">
            <w:pPr>
              <w:spacing w:line="276" w:lineRule="auto"/>
              <w:jc w:val="both"/>
              <w:rPr>
                <w:b w:val="0"/>
                <w:sz w:val="20"/>
                <w:szCs w:val="20"/>
              </w:rPr>
            </w:pPr>
          </w:p>
          <w:p w14:paraId="39627D48" w14:textId="77777777" w:rsidR="00D33A22" w:rsidRDefault="00D33A22">
            <w:pPr>
              <w:spacing w:line="276" w:lineRule="auto"/>
              <w:jc w:val="both"/>
              <w:rPr>
                <w:b w:val="0"/>
                <w:sz w:val="20"/>
                <w:szCs w:val="20"/>
              </w:rPr>
            </w:pPr>
          </w:p>
          <w:p w14:paraId="126D0535" w14:textId="77777777" w:rsidR="00D33A22" w:rsidRDefault="00D33A22">
            <w:pPr>
              <w:spacing w:line="276" w:lineRule="auto"/>
              <w:jc w:val="both"/>
              <w:rPr>
                <w:b w:val="0"/>
                <w:sz w:val="20"/>
                <w:szCs w:val="20"/>
              </w:rPr>
            </w:pPr>
          </w:p>
          <w:p w14:paraId="7B6D71C1" w14:textId="77777777" w:rsidR="00D33A22" w:rsidRDefault="00D33A22">
            <w:pPr>
              <w:spacing w:line="276" w:lineRule="auto"/>
              <w:jc w:val="both"/>
              <w:rPr>
                <w:b w:val="0"/>
                <w:sz w:val="20"/>
                <w:szCs w:val="20"/>
              </w:rPr>
            </w:pPr>
          </w:p>
          <w:p w14:paraId="30B1FF76" w14:textId="77777777" w:rsidR="00D33A22" w:rsidRDefault="00D33A22">
            <w:pPr>
              <w:spacing w:line="276" w:lineRule="auto"/>
              <w:jc w:val="both"/>
              <w:rPr>
                <w:b w:val="0"/>
                <w:sz w:val="20"/>
                <w:szCs w:val="20"/>
              </w:rPr>
            </w:pPr>
          </w:p>
          <w:p w14:paraId="37A21F92" w14:textId="77777777" w:rsidR="00D33A22" w:rsidRDefault="00D33A22">
            <w:pPr>
              <w:spacing w:line="276" w:lineRule="auto"/>
              <w:jc w:val="both"/>
              <w:rPr>
                <w:b w:val="0"/>
                <w:sz w:val="20"/>
                <w:szCs w:val="20"/>
              </w:rPr>
            </w:pPr>
          </w:p>
          <w:p w14:paraId="61A1E560" w14:textId="77777777" w:rsidR="00D33A22" w:rsidRDefault="00D33A22">
            <w:pPr>
              <w:spacing w:line="276" w:lineRule="auto"/>
              <w:jc w:val="both"/>
              <w:rPr>
                <w:b w:val="0"/>
                <w:sz w:val="20"/>
                <w:szCs w:val="20"/>
              </w:rPr>
            </w:pPr>
          </w:p>
          <w:p w14:paraId="1AE97CB4" w14:textId="77777777" w:rsidR="00D33A22" w:rsidRDefault="00D33A22">
            <w:pPr>
              <w:spacing w:line="276" w:lineRule="auto"/>
              <w:jc w:val="both"/>
              <w:rPr>
                <w:b w:val="0"/>
                <w:sz w:val="20"/>
                <w:szCs w:val="20"/>
              </w:rPr>
            </w:pPr>
          </w:p>
          <w:p w14:paraId="0A61BD4A" w14:textId="77777777" w:rsidR="00D33A22" w:rsidRDefault="00D33A22">
            <w:pPr>
              <w:spacing w:line="276" w:lineRule="auto"/>
              <w:jc w:val="both"/>
              <w:rPr>
                <w:b w:val="0"/>
                <w:sz w:val="20"/>
                <w:szCs w:val="20"/>
              </w:rPr>
            </w:pPr>
          </w:p>
          <w:p w14:paraId="62A786B0" w14:textId="77777777" w:rsidR="00D33A22" w:rsidRDefault="00D33A22">
            <w:pPr>
              <w:spacing w:line="276" w:lineRule="auto"/>
              <w:jc w:val="both"/>
              <w:rPr>
                <w:b w:val="0"/>
                <w:sz w:val="20"/>
                <w:szCs w:val="20"/>
              </w:rPr>
            </w:pPr>
          </w:p>
          <w:p w14:paraId="4FE700BA" w14:textId="77777777" w:rsidR="00D33A22" w:rsidRDefault="00D33A22">
            <w:pPr>
              <w:spacing w:line="276" w:lineRule="auto"/>
              <w:jc w:val="both"/>
              <w:rPr>
                <w:b w:val="0"/>
                <w:sz w:val="20"/>
                <w:szCs w:val="20"/>
              </w:rPr>
            </w:pPr>
          </w:p>
          <w:p w14:paraId="6C13C3E6" w14:textId="77777777" w:rsidR="00D33A22" w:rsidRDefault="00D33A22">
            <w:pPr>
              <w:spacing w:line="276" w:lineRule="auto"/>
              <w:jc w:val="both"/>
              <w:rPr>
                <w:b w:val="0"/>
                <w:sz w:val="20"/>
                <w:szCs w:val="20"/>
              </w:rPr>
            </w:pPr>
          </w:p>
          <w:p w14:paraId="4D4F30B6" w14:textId="77777777" w:rsidR="00D33A22" w:rsidRDefault="00D33A22">
            <w:pPr>
              <w:spacing w:line="276" w:lineRule="auto"/>
              <w:jc w:val="both"/>
              <w:rPr>
                <w:b w:val="0"/>
                <w:sz w:val="20"/>
                <w:szCs w:val="20"/>
              </w:rPr>
            </w:pPr>
          </w:p>
          <w:p w14:paraId="720C8E28" w14:textId="77777777" w:rsidR="00D33A22" w:rsidRDefault="00D33A22">
            <w:pPr>
              <w:spacing w:line="276" w:lineRule="auto"/>
              <w:jc w:val="both"/>
              <w:rPr>
                <w:b w:val="0"/>
                <w:sz w:val="20"/>
                <w:szCs w:val="20"/>
              </w:rPr>
            </w:pPr>
          </w:p>
          <w:p w14:paraId="66B67EC7" w14:textId="77777777" w:rsidR="00D33A22" w:rsidRDefault="00D33A22">
            <w:pPr>
              <w:spacing w:line="276" w:lineRule="auto"/>
              <w:jc w:val="both"/>
              <w:rPr>
                <w:b w:val="0"/>
                <w:sz w:val="20"/>
                <w:szCs w:val="20"/>
              </w:rPr>
            </w:pPr>
          </w:p>
          <w:p w14:paraId="022A8804" w14:textId="77777777" w:rsidR="00D33A22" w:rsidRDefault="00D33A22">
            <w:pPr>
              <w:spacing w:line="276" w:lineRule="auto"/>
              <w:jc w:val="both"/>
              <w:rPr>
                <w:b w:val="0"/>
                <w:sz w:val="20"/>
                <w:szCs w:val="20"/>
              </w:rPr>
            </w:pPr>
          </w:p>
          <w:p w14:paraId="34B0AE43" w14:textId="77777777" w:rsidR="00D33A22" w:rsidRDefault="00D33A22">
            <w:pPr>
              <w:spacing w:line="276" w:lineRule="auto"/>
              <w:jc w:val="both"/>
              <w:rPr>
                <w:b w:val="0"/>
                <w:sz w:val="20"/>
                <w:szCs w:val="20"/>
              </w:rPr>
            </w:pPr>
          </w:p>
          <w:p w14:paraId="791A0BA4" w14:textId="77777777" w:rsidR="00D33A22" w:rsidRDefault="00D33A22">
            <w:pPr>
              <w:spacing w:line="276" w:lineRule="auto"/>
              <w:jc w:val="both"/>
              <w:rPr>
                <w:b w:val="0"/>
                <w:sz w:val="20"/>
                <w:szCs w:val="20"/>
              </w:rPr>
            </w:pPr>
          </w:p>
          <w:p w14:paraId="773D9879" w14:textId="77777777" w:rsidR="00D33A22" w:rsidRDefault="00D33A22">
            <w:pPr>
              <w:spacing w:line="276" w:lineRule="auto"/>
              <w:jc w:val="both"/>
              <w:rPr>
                <w:b w:val="0"/>
                <w:sz w:val="20"/>
                <w:szCs w:val="20"/>
              </w:rPr>
            </w:pPr>
          </w:p>
          <w:p w14:paraId="110F4A94" w14:textId="77777777" w:rsidR="00D33A22" w:rsidRDefault="00D33A22">
            <w:pPr>
              <w:spacing w:line="276" w:lineRule="auto"/>
              <w:jc w:val="both"/>
              <w:rPr>
                <w:b w:val="0"/>
                <w:sz w:val="20"/>
                <w:szCs w:val="20"/>
              </w:rPr>
            </w:pPr>
          </w:p>
          <w:p w14:paraId="12ACC38B" w14:textId="77777777" w:rsidR="00D33A22" w:rsidRDefault="00D33A22">
            <w:pPr>
              <w:spacing w:line="276" w:lineRule="auto"/>
              <w:jc w:val="both"/>
              <w:rPr>
                <w:b w:val="0"/>
                <w:sz w:val="20"/>
                <w:szCs w:val="20"/>
              </w:rPr>
            </w:pPr>
          </w:p>
          <w:p w14:paraId="08D672AF" w14:textId="77777777" w:rsidR="00D33A22" w:rsidRDefault="00D33A22">
            <w:pPr>
              <w:spacing w:line="276" w:lineRule="auto"/>
              <w:jc w:val="both"/>
              <w:rPr>
                <w:b w:val="0"/>
                <w:sz w:val="20"/>
                <w:szCs w:val="20"/>
              </w:rPr>
            </w:pPr>
          </w:p>
          <w:p w14:paraId="25FA461E" w14:textId="77777777" w:rsidR="00D33A22" w:rsidRDefault="00D33A22">
            <w:pPr>
              <w:spacing w:line="276" w:lineRule="auto"/>
              <w:jc w:val="both"/>
              <w:rPr>
                <w:b w:val="0"/>
                <w:sz w:val="20"/>
                <w:szCs w:val="20"/>
              </w:rPr>
            </w:pPr>
          </w:p>
          <w:p w14:paraId="0D60BCA0" w14:textId="77777777" w:rsidR="00D33A22" w:rsidRDefault="00D33A22">
            <w:pPr>
              <w:spacing w:line="276" w:lineRule="auto"/>
              <w:jc w:val="both"/>
              <w:rPr>
                <w:b w:val="0"/>
                <w:sz w:val="20"/>
                <w:szCs w:val="20"/>
              </w:rPr>
            </w:pPr>
          </w:p>
          <w:p w14:paraId="533103CA" w14:textId="77777777" w:rsidR="00D33A22" w:rsidRDefault="00D33A22">
            <w:pPr>
              <w:spacing w:line="276" w:lineRule="auto"/>
              <w:jc w:val="both"/>
              <w:rPr>
                <w:b w:val="0"/>
                <w:sz w:val="20"/>
                <w:szCs w:val="20"/>
              </w:rPr>
            </w:pPr>
          </w:p>
          <w:p w14:paraId="1A6B4908" w14:textId="77777777" w:rsidR="00D33A22" w:rsidRDefault="00D33A22">
            <w:pPr>
              <w:spacing w:line="276" w:lineRule="auto"/>
              <w:jc w:val="both"/>
              <w:rPr>
                <w:b w:val="0"/>
                <w:sz w:val="20"/>
                <w:szCs w:val="20"/>
              </w:rPr>
            </w:pPr>
          </w:p>
          <w:p w14:paraId="20DD79EC" w14:textId="77777777" w:rsidR="00D33A22" w:rsidRDefault="00D33A22">
            <w:pPr>
              <w:spacing w:line="276" w:lineRule="auto"/>
              <w:jc w:val="both"/>
              <w:rPr>
                <w:b w:val="0"/>
                <w:sz w:val="20"/>
                <w:szCs w:val="20"/>
              </w:rPr>
            </w:pPr>
          </w:p>
          <w:p w14:paraId="6B9B072F" w14:textId="77777777" w:rsidR="00D33A22" w:rsidRDefault="00D33A22">
            <w:pPr>
              <w:spacing w:line="276" w:lineRule="auto"/>
              <w:jc w:val="both"/>
              <w:rPr>
                <w:b w:val="0"/>
                <w:sz w:val="20"/>
                <w:szCs w:val="20"/>
              </w:rPr>
            </w:pPr>
          </w:p>
          <w:p w14:paraId="356F759C" w14:textId="77777777" w:rsidR="00D33A22" w:rsidRDefault="00D33A22">
            <w:pPr>
              <w:spacing w:line="276" w:lineRule="auto"/>
              <w:jc w:val="both"/>
              <w:rPr>
                <w:b w:val="0"/>
                <w:sz w:val="20"/>
                <w:szCs w:val="20"/>
              </w:rPr>
            </w:pPr>
          </w:p>
          <w:p w14:paraId="0FFFABEE" w14:textId="77777777" w:rsidR="00D33A22" w:rsidRDefault="00D33A22">
            <w:pPr>
              <w:spacing w:line="276" w:lineRule="auto"/>
              <w:jc w:val="both"/>
              <w:rPr>
                <w:b w:val="0"/>
                <w:sz w:val="20"/>
                <w:szCs w:val="20"/>
              </w:rPr>
            </w:pPr>
          </w:p>
          <w:p w14:paraId="2C102F84" w14:textId="77777777" w:rsidR="005A242D" w:rsidRDefault="005A242D">
            <w:pPr>
              <w:spacing w:line="276" w:lineRule="auto"/>
              <w:jc w:val="both"/>
              <w:rPr>
                <w:sz w:val="20"/>
                <w:szCs w:val="20"/>
              </w:rPr>
            </w:pPr>
          </w:p>
          <w:p w14:paraId="5E737D29" w14:textId="77777777" w:rsidR="00D33A22" w:rsidRDefault="00D65FAE">
            <w:pPr>
              <w:spacing w:line="276" w:lineRule="auto"/>
              <w:jc w:val="both"/>
              <w:rPr>
                <w:sz w:val="20"/>
                <w:szCs w:val="20"/>
              </w:rPr>
            </w:pPr>
            <w:r>
              <w:rPr>
                <w:sz w:val="20"/>
                <w:szCs w:val="20"/>
              </w:rPr>
              <w:t xml:space="preserve">[15] </w:t>
            </w:r>
            <w:r>
              <w:rPr>
                <w:color w:val="FF0000"/>
                <w:sz w:val="20"/>
                <w:szCs w:val="20"/>
              </w:rPr>
              <w:t>Texto con imagen</w:t>
            </w:r>
          </w:p>
          <w:p w14:paraId="0F95747A" w14:textId="77777777" w:rsidR="00D33A22" w:rsidRDefault="00D33A22">
            <w:pPr>
              <w:spacing w:line="276" w:lineRule="auto"/>
              <w:jc w:val="both"/>
              <w:rPr>
                <w:b w:val="0"/>
                <w:sz w:val="20"/>
                <w:szCs w:val="20"/>
              </w:rPr>
            </w:pPr>
          </w:p>
          <w:p w14:paraId="73A212FB" w14:textId="77777777" w:rsidR="00D33A22" w:rsidRDefault="00D65FAE">
            <w:pPr>
              <w:widowControl w:val="0"/>
              <w:spacing w:before="158" w:line="276" w:lineRule="auto"/>
              <w:ind w:right="-466"/>
              <w:rPr>
                <w:sz w:val="20"/>
                <w:szCs w:val="20"/>
              </w:rPr>
            </w:pPr>
            <w:r>
              <w:rPr>
                <w:noProof/>
                <w:sz w:val="20"/>
                <w:szCs w:val="20"/>
              </w:rPr>
              <w:drawing>
                <wp:inline distT="114300" distB="114300" distL="114300" distR="114300" wp14:anchorId="11572CA0" wp14:editId="5857BF67">
                  <wp:extent cx="2533650" cy="1368425"/>
                  <wp:effectExtent l="0" t="0" r="0" b="0"/>
                  <wp:docPr id="1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1"/>
                          <a:srcRect/>
                          <a:stretch>
                            <a:fillRect/>
                          </a:stretch>
                        </pic:blipFill>
                        <pic:spPr>
                          <a:xfrm>
                            <a:off x="0" y="0"/>
                            <a:ext cx="2533650" cy="1368425"/>
                          </a:xfrm>
                          <a:prstGeom prst="rect">
                            <a:avLst/>
                          </a:prstGeom>
                          <a:ln/>
                        </pic:spPr>
                      </pic:pic>
                    </a:graphicData>
                  </a:graphic>
                </wp:inline>
              </w:drawing>
            </w:r>
          </w:p>
          <w:p w14:paraId="2BBF1CE6" w14:textId="77777777" w:rsidR="00D33A22" w:rsidRDefault="00D65FAE">
            <w:pPr>
              <w:widowControl w:val="0"/>
              <w:spacing w:before="158" w:line="276" w:lineRule="auto"/>
              <w:ind w:right="4780"/>
              <w:rPr>
                <w:b w:val="0"/>
                <w:sz w:val="20"/>
                <w:szCs w:val="20"/>
              </w:rPr>
            </w:pPr>
            <w:r>
              <w:rPr>
                <w:noProof/>
                <w:sz w:val="20"/>
                <w:szCs w:val="20"/>
              </w:rPr>
              <w:drawing>
                <wp:inline distT="114300" distB="114300" distL="114300" distR="114300" wp14:anchorId="3956C4FC" wp14:editId="50CFC6F8">
                  <wp:extent cx="2571750" cy="1504950"/>
                  <wp:effectExtent l="0" t="0" r="0" b="0"/>
                  <wp:docPr id="1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2"/>
                          <a:srcRect/>
                          <a:stretch>
                            <a:fillRect/>
                          </a:stretch>
                        </pic:blipFill>
                        <pic:spPr>
                          <a:xfrm>
                            <a:off x="0" y="0"/>
                            <a:ext cx="2571750" cy="1504950"/>
                          </a:xfrm>
                          <a:prstGeom prst="rect">
                            <a:avLst/>
                          </a:prstGeom>
                          <a:ln/>
                        </pic:spPr>
                      </pic:pic>
                    </a:graphicData>
                  </a:graphic>
                </wp:inline>
              </w:drawing>
            </w:r>
          </w:p>
          <w:p w14:paraId="5DC464D1" w14:textId="77777777" w:rsidR="00D33A22" w:rsidRDefault="00D65FAE">
            <w:pPr>
              <w:widowControl w:val="0"/>
              <w:spacing w:before="158" w:line="276" w:lineRule="auto"/>
              <w:ind w:right="4780"/>
              <w:rPr>
                <w:b w:val="0"/>
                <w:sz w:val="20"/>
                <w:szCs w:val="20"/>
              </w:rPr>
            </w:pPr>
            <w:r>
              <w:rPr>
                <w:noProof/>
                <w:sz w:val="20"/>
                <w:szCs w:val="20"/>
              </w:rPr>
              <w:drawing>
                <wp:inline distT="114300" distB="114300" distL="114300" distR="114300" wp14:anchorId="4E11069D" wp14:editId="7E378BCC">
                  <wp:extent cx="2562225" cy="1597025"/>
                  <wp:effectExtent l="0" t="0" r="0" b="0"/>
                  <wp:docPr id="2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3"/>
                          <a:srcRect/>
                          <a:stretch>
                            <a:fillRect/>
                          </a:stretch>
                        </pic:blipFill>
                        <pic:spPr>
                          <a:xfrm>
                            <a:off x="0" y="0"/>
                            <a:ext cx="2562225" cy="1597025"/>
                          </a:xfrm>
                          <a:prstGeom prst="rect">
                            <a:avLst/>
                          </a:prstGeom>
                          <a:ln/>
                        </pic:spPr>
                      </pic:pic>
                    </a:graphicData>
                  </a:graphic>
                </wp:inline>
              </w:drawing>
            </w:r>
          </w:p>
          <w:p w14:paraId="525C87C8" w14:textId="77777777" w:rsidR="00D33A22" w:rsidRDefault="00D65FAE">
            <w:pPr>
              <w:widowControl w:val="0"/>
              <w:spacing w:before="158" w:line="276" w:lineRule="auto"/>
              <w:ind w:right="4780"/>
              <w:rPr>
                <w:b w:val="0"/>
                <w:sz w:val="20"/>
                <w:szCs w:val="20"/>
              </w:rPr>
            </w:pPr>
            <w:r>
              <w:rPr>
                <w:noProof/>
                <w:sz w:val="20"/>
                <w:szCs w:val="20"/>
              </w:rPr>
              <w:drawing>
                <wp:inline distT="114300" distB="114300" distL="114300" distR="114300" wp14:anchorId="33FB1E5A" wp14:editId="43C8254F">
                  <wp:extent cx="2552700" cy="1835150"/>
                  <wp:effectExtent l="0" t="0" r="0" b="0"/>
                  <wp:docPr id="2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4"/>
                          <a:srcRect/>
                          <a:stretch>
                            <a:fillRect/>
                          </a:stretch>
                        </pic:blipFill>
                        <pic:spPr>
                          <a:xfrm>
                            <a:off x="0" y="0"/>
                            <a:ext cx="2552700" cy="1835150"/>
                          </a:xfrm>
                          <a:prstGeom prst="rect">
                            <a:avLst/>
                          </a:prstGeom>
                          <a:ln/>
                        </pic:spPr>
                      </pic:pic>
                    </a:graphicData>
                  </a:graphic>
                </wp:inline>
              </w:drawing>
            </w:r>
          </w:p>
          <w:p w14:paraId="42D1E60A" w14:textId="77777777" w:rsidR="00D33A22" w:rsidRDefault="00D65FAE">
            <w:pPr>
              <w:widowControl w:val="0"/>
              <w:spacing w:before="158" w:line="276" w:lineRule="auto"/>
              <w:ind w:right="4780"/>
              <w:rPr>
                <w:b w:val="0"/>
                <w:sz w:val="20"/>
                <w:szCs w:val="20"/>
              </w:rPr>
            </w:pPr>
            <w:r>
              <w:rPr>
                <w:noProof/>
                <w:sz w:val="20"/>
                <w:szCs w:val="20"/>
              </w:rPr>
              <w:lastRenderedPageBreak/>
              <w:drawing>
                <wp:inline distT="114300" distB="114300" distL="114300" distR="114300" wp14:anchorId="704C0D88" wp14:editId="30AFFF56">
                  <wp:extent cx="2571750" cy="1885950"/>
                  <wp:effectExtent l="0" t="0" r="0" b="0"/>
                  <wp:docPr id="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5"/>
                          <a:srcRect/>
                          <a:stretch>
                            <a:fillRect/>
                          </a:stretch>
                        </pic:blipFill>
                        <pic:spPr>
                          <a:xfrm>
                            <a:off x="0" y="0"/>
                            <a:ext cx="2571750" cy="1885950"/>
                          </a:xfrm>
                          <a:prstGeom prst="rect">
                            <a:avLst/>
                          </a:prstGeom>
                          <a:ln/>
                        </pic:spPr>
                      </pic:pic>
                    </a:graphicData>
                  </a:graphic>
                </wp:inline>
              </w:drawing>
            </w:r>
          </w:p>
          <w:p w14:paraId="0972D412" w14:textId="77777777" w:rsidR="00D33A22" w:rsidRDefault="00D33A22">
            <w:pPr>
              <w:spacing w:line="276" w:lineRule="auto"/>
              <w:jc w:val="both"/>
              <w:rPr>
                <w:b w:val="0"/>
                <w:sz w:val="20"/>
                <w:szCs w:val="20"/>
              </w:rPr>
            </w:pPr>
          </w:p>
          <w:p w14:paraId="153E6021" w14:textId="77777777" w:rsidR="00D33A22" w:rsidRDefault="00D65FAE">
            <w:pPr>
              <w:spacing w:line="276" w:lineRule="auto"/>
              <w:jc w:val="both"/>
              <w:rPr>
                <w:sz w:val="20"/>
                <w:szCs w:val="20"/>
              </w:rPr>
            </w:pPr>
            <w:bookmarkStart w:id="14" w:name="_26in1rg" w:colFirst="0" w:colLast="0"/>
            <w:bookmarkEnd w:id="14"/>
            <w:r>
              <w:rPr>
                <w:b w:val="0"/>
                <w:sz w:val="20"/>
                <w:szCs w:val="20"/>
                <w:highlight w:val="yellow"/>
              </w:rPr>
              <w:t>Esta gráfica se encuentra en el documento ANEXOS – CF2 y se ubica como:</w:t>
            </w:r>
            <w:r>
              <w:rPr>
                <w:sz w:val="20"/>
                <w:szCs w:val="20"/>
                <w:highlight w:val="yellow"/>
              </w:rPr>
              <w:t xml:space="preserve"> </w:t>
            </w:r>
            <w:r>
              <w:rPr>
                <w:b w:val="0"/>
                <w:color w:val="000000"/>
                <w:sz w:val="20"/>
                <w:szCs w:val="20"/>
                <w:highlight w:val="yellow"/>
              </w:rPr>
              <w:t>ANEXO T3_12; se entrega editable, adecuar a la línea gráfica del programa.</w:t>
            </w:r>
          </w:p>
          <w:p w14:paraId="14FA7E33" w14:textId="77777777" w:rsidR="00D33A22" w:rsidRDefault="00D33A22">
            <w:pPr>
              <w:spacing w:line="276" w:lineRule="auto"/>
              <w:jc w:val="both"/>
              <w:rPr>
                <w:b w:val="0"/>
                <w:sz w:val="20"/>
                <w:szCs w:val="20"/>
              </w:rPr>
            </w:pPr>
          </w:p>
          <w:p w14:paraId="68C82472" w14:textId="77777777" w:rsidR="00D33A22" w:rsidRDefault="00D33A22">
            <w:pPr>
              <w:spacing w:line="276" w:lineRule="auto"/>
              <w:jc w:val="both"/>
              <w:rPr>
                <w:b w:val="0"/>
                <w:sz w:val="20"/>
                <w:szCs w:val="20"/>
              </w:rPr>
            </w:pPr>
          </w:p>
          <w:p w14:paraId="612B12E9" w14:textId="77777777" w:rsidR="00D33A22" w:rsidRDefault="00D33A22">
            <w:pPr>
              <w:spacing w:line="276" w:lineRule="auto"/>
              <w:jc w:val="both"/>
              <w:rPr>
                <w:b w:val="0"/>
                <w:sz w:val="20"/>
                <w:szCs w:val="20"/>
              </w:rPr>
            </w:pPr>
          </w:p>
          <w:p w14:paraId="4C816B41" w14:textId="77777777" w:rsidR="00D33A22" w:rsidRDefault="00D33A22">
            <w:pPr>
              <w:spacing w:line="276" w:lineRule="auto"/>
              <w:jc w:val="both"/>
              <w:rPr>
                <w:b w:val="0"/>
                <w:sz w:val="20"/>
                <w:szCs w:val="20"/>
              </w:rPr>
            </w:pPr>
          </w:p>
          <w:p w14:paraId="1BFC8B0F" w14:textId="77777777" w:rsidR="00D33A22" w:rsidRDefault="00D33A22">
            <w:pPr>
              <w:spacing w:line="276" w:lineRule="auto"/>
              <w:jc w:val="both"/>
              <w:rPr>
                <w:b w:val="0"/>
                <w:sz w:val="20"/>
                <w:szCs w:val="20"/>
              </w:rPr>
            </w:pPr>
          </w:p>
          <w:p w14:paraId="426F8E3F" w14:textId="77777777" w:rsidR="00D33A22" w:rsidRDefault="00D33A22">
            <w:pPr>
              <w:spacing w:line="276" w:lineRule="auto"/>
              <w:jc w:val="both"/>
              <w:rPr>
                <w:b w:val="0"/>
                <w:sz w:val="20"/>
                <w:szCs w:val="20"/>
              </w:rPr>
            </w:pPr>
          </w:p>
          <w:p w14:paraId="4CB0F1E2" w14:textId="77777777" w:rsidR="00D33A22" w:rsidRDefault="00D33A22">
            <w:pPr>
              <w:spacing w:line="276" w:lineRule="auto"/>
              <w:jc w:val="both"/>
              <w:rPr>
                <w:b w:val="0"/>
                <w:sz w:val="20"/>
                <w:szCs w:val="20"/>
              </w:rPr>
            </w:pPr>
          </w:p>
          <w:p w14:paraId="3B3C53A1" w14:textId="77777777" w:rsidR="00D33A22" w:rsidRDefault="00D33A22">
            <w:pPr>
              <w:spacing w:line="276" w:lineRule="auto"/>
              <w:jc w:val="both"/>
              <w:rPr>
                <w:b w:val="0"/>
                <w:sz w:val="20"/>
                <w:szCs w:val="20"/>
              </w:rPr>
            </w:pPr>
          </w:p>
          <w:p w14:paraId="146109E1" w14:textId="77777777" w:rsidR="00D33A22" w:rsidRDefault="00D33A22">
            <w:pPr>
              <w:spacing w:line="276" w:lineRule="auto"/>
              <w:jc w:val="both"/>
              <w:rPr>
                <w:b w:val="0"/>
                <w:sz w:val="20"/>
                <w:szCs w:val="20"/>
              </w:rPr>
            </w:pPr>
          </w:p>
          <w:p w14:paraId="69C4ADAA" w14:textId="77777777" w:rsidR="00D33A22" w:rsidRDefault="00D33A22">
            <w:pPr>
              <w:spacing w:line="276" w:lineRule="auto"/>
              <w:jc w:val="both"/>
              <w:rPr>
                <w:b w:val="0"/>
                <w:sz w:val="20"/>
                <w:szCs w:val="20"/>
              </w:rPr>
            </w:pPr>
          </w:p>
          <w:p w14:paraId="3947440D" w14:textId="77777777" w:rsidR="00D33A22" w:rsidRDefault="00D33A22">
            <w:pPr>
              <w:spacing w:line="276" w:lineRule="auto"/>
              <w:jc w:val="both"/>
              <w:rPr>
                <w:b w:val="0"/>
                <w:sz w:val="20"/>
                <w:szCs w:val="20"/>
              </w:rPr>
            </w:pPr>
          </w:p>
          <w:p w14:paraId="7E0A72C5" w14:textId="77777777" w:rsidR="00D33A22" w:rsidRDefault="00D33A22">
            <w:pPr>
              <w:spacing w:line="276" w:lineRule="auto"/>
              <w:jc w:val="both"/>
              <w:rPr>
                <w:b w:val="0"/>
                <w:sz w:val="20"/>
                <w:szCs w:val="20"/>
              </w:rPr>
            </w:pPr>
          </w:p>
          <w:p w14:paraId="71E1FDC7" w14:textId="77777777" w:rsidR="00D33A22" w:rsidRDefault="00D33A22">
            <w:pPr>
              <w:spacing w:line="276" w:lineRule="auto"/>
              <w:jc w:val="both"/>
              <w:rPr>
                <w:b w:val="0"/>
                <w:sz w:val="20"/>
                <w:szCs w:val="20"/>
              </w:rPr>
            </w:pPr>
          </w:p>
          <w:p w14:paraId="05D1B235" w14:textId="77777777" w:rsidR="00D33A22" w:rsidRDefault="00D33A22">
            <w:pPr>
              <w:spacing w:line="276" w:lineRule="auto"/>
              <w:jc w:val="both"/>
              <w:rPr>
                <w:b w:val="0"/>
                <w:sz w:val="20"/>
                <w:szCs w:val="20"/>
              </w:rPr>
            </w:pPr>
          </w:p>
          <w:p w14:paraId="58AE58EB" w14:textId="77777777" w:rsidR="00D33A22" w:rsidRDefault="00D33A22">
            <w:pPr>
              <w:spacing w:line="276" w:lineRule="auto"/>
              <w:jc w:val="both"/>
              <w:rPr>
                <w:b w:val="0"/>
                <w:sz w:val="20"/>
                <w:szCs w:val="20"/>
              </w:rPr>
            </w:pPr>
          </w:p>
          <w:p w14:paraId="33961C05" w14:textId="77777777" w:rsidR="00D33A22" w:rsidRDefault="00D33A22">
            <w:pPr>
              <w:spacing w:line="276" w:lineRule="auto"/>
              <w:jc w:val="both"/>
              <w:rPr>
                <w:b w:val="0"/>
                <w:sz w:val="20"/>
                <w:szCs w:val="20"/>
              </w:rPr>
            </w:pPr>
          </w:p>
          <w:p w14:paraId="20BDADD5" w14:textId="77777777" w:rsidR="00D33A22" w:rsidRDefault="00D33A22">
            <w:pPr>
              <w:spacing w:line="276" w:lineRule="auto"/>
              <w:jc w:val="both"/>
              <w:rPr>
                <w:b w:val="0"/>
                <w:sz w:val="20"/>
                <w:szCs w:val="20"/>
              </w:rPr>
            </w:pPr>
          </w:p>
          <w:p w14:paraId="27C278D5" w14:textId="77777777" w:rsidR="00D33A22" w:rsidRDefault="00D33A22">
            <w:pPr>
              <w:spacing w:line="276" w:lineRule="auto"/>
              <w:jc w:val="both"/>
              <w:rPr>
                <w:b w:val="0"/>
                <w:sz w:val="20"/>
                <w:szCs w:val="20"/>
              </w:rPr>
            </w:pPr>
          </w:p>
          <w:p w14:paraId="6AA23C8C" w14:textId="77777777" w:rsidR="00D33A22" w:rsidRDefault="00D33A22">
            <w:pPr>
              <w:spacing w:line="276" w:lineRule="auto"/>
              <w:jc w:val="both"/>
              <w:rPr>
                <w:b w:val="0"/>
                <w:sz w:val="20"/>
                <w:szCs w:val="20"/>
              </w:rPr>
            </w:pPr>
          </w:p>
          <w:p w14:paraId="6CF9B766" w14:textId="77777777" w:rsidR="00D33A22" w:rsidRDefault="00D33A22">
            <w:pPr>
              <w:spacing w:line="276" w:lineRule="auto"/>
              <w:jc w:val="both"/>
              <w:rPr>
                <w:b w:val="0"/>
                <w:sz w:val="20"/>
                <w:szCs w:val="20"/>
              </w:rPr>
            </w:pPr>
          </w:p>
          <w:p w14:paraId="42FDBD83" w14:textId="77777777" w:rsidR="00D33A22" w:rsidRDefault="00D33A22">
            <w:pPr>
              <w:spacing w:line="276" w:lineRule="auto"/>
              <w:jc w:val="both"/>
              <w:rPr>
                <w:b w:val="0"/>
                <w:sz w:val="20"/>
                <w:szCs w:val="20"/>
              </w:rPr>
            </w:pPr>
          </w:p>
          <w:p w14:paraId="1B5C355D" w14:textId="77777777" w:rsidR="00D33A22" w:rsidRDefault="00D33A22">
            <w:pPr>
              <w:spacing w:line="276" w:lineRule="auto"/>
              <w:jc w:val="both"/>
              <w:rPr>
                <w:b w:val="0"/>
                <w:sz w:val="20"/>
                <w:szCs w:val="20"/>
              </w:rPr>
            </w:pPr>
          </w:p>
          <w:p w14:paraId="3B780468" w14:textId="77777777" w:rsidR="00D33A22" w:rsidRDefault="00D65FAE">
            <w:pPr>
              <w:widowControl w:val="0"/>
              <w:spacing w:before="158" w:line="276" w:lineRule="auto"/>
              <w:ind w:right="100"/>
              <w:rPr>
                <w:color w:val="FF0000"/>
                <w:sz w:val="20"/>
                <w:szCs w:val="20"/>
              </w:rPr>
            </w:pPr>
            <w:r>
              <w:rPr>
                <w:sz w:val="20"/>
                <w:szCs w:val="20"/>
              </w:rPr>
              <w:t xml:space="preserve">[16] </w:t>
            </w:r>
            <w:r>
              <w:rPr>
                <w:color w:val="FF0000"/>
                <w:sz w:val="20"/>
                <w:szCs w:val="20"/>
              </w:rPr>
              <w:t>Texto con imagen</w:t>
            </w:r>
          </w:p>
          <w:p w14:paraId="064DD889" w14:textId="77777777" w:rsidR="00D33A22" w:rsidRDefault="00D65FAE">
            <w:pPr>
              <w:spacing w:line="276" w:lineRule="auto"/>
              <w:jc w:val="both"/>
              <w:rPr>
                <w:b w:val="0"/>
                <w:sz w:val="20"/>
                <w:szCs w:val="20"/>
              </w:rPr>
            </w:pPr>
            <w:r>
              <w:rPr>
                <w:noProof/>
              </w:rPr>
              <w:drawing>
                <wp:inline distT="0" distB="0" distL="0" distR="0" wp14:anchorId="6AE3537E" wp14:editId="2E06ED07">
                  <wp:extent cx="1457325" cy="876300"/>
                  <wp:effectExtent l="0" t="0" r="0" b="0"/>
                  <wp:docPr id="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5"/>
                          <a:srcRect/>
                          <a:stretch>
                            <a:fillRect/>
                          </a:stretch>
                        </pic:blipFill>
                        <pic:spPr>
                          <a:xfrm>
                            <a:off x="0" y="0"/>
                            <a:ext cx="1457325" cy="876300"/>
                          </a:xfrm>
                          <a:prstGeom prst="rect">
                            <a:avLst/>
                          </a:prstGeom>
                          <a:ln/>
                        </pic:spPr>
                      </pic:pic>
                    </a:graphicData>
                  </a:graphic>
                </wp:inline>
              </w:drawing>
            </w:r>
            <w:r>
              <w:rPr>
                <w:b w:val="0"/>
                <w:sz w:val="20"/>
                <w:szCs w:val="20"/>
              </w:rPr>
              <w:t xml:space="preserve"> </w:t>
            </w:r>
            <w:hyperlink r:id="rId56">
              <w:r>
                <w:rPr>
                  <w:b w:val="0"/>
                  <w:color w:val="0000FF"/>
                  <w:sz w:val="20"/>
                  <w:szCs w:val="20"/>
                  <w:u w:val="single"/>
                </w:rPr>
                <w:t>ver imagen</w:t>
              </w:r>
            </w:hyperlink>
          </w:p>
          <w:p w14:paraId="7378AF92" w14:textId="77777777" w:rsidR="00D33A22" w:rsidRDefault="00D33A22">
            <w:pPr>
              <w:spacing w:line="276" w:lineRule="auto"/>
              <w:jc w:val="both"/>
              <w:rPr>
                <w:b w:val="0"/>
                <w:sz w:val="20"/>
                <w:szCs w:val="20"/>
              </w:rPr>
            </w:pPr>
          </w:p>
          <w:p w14:paraId="77F46FE4" w14:textId="77777777" w:rsidR="00D33A22" w:rsidRDefault="00D33A22">
            <w:pPr>
              <w:spacing w:line="276" w:lineRule="auto"/>
              <w:jc w:val="both"/>
              <w:rPr>
                <w:b w:val="0"/>
                <w:sz w:val="20"/>
                <w:szCs w:val="20"/>
              </w:rPr>
            </w:pPr>
          </w:p>
          <w:p w14:paraId="777587C5" w14:textId="77777777" w:rsidR="00D33A22" w:rsidRDefault="00D33A22">
            <w:pPr>
              <w:spacing w:line="276" w:lineRule="auto"/>
              <w:jc w:val="both"/>
              <w:rPr>
                <w:b w:val="0"/>
                <w:sz w:val="20"/>
                <w:szCs w:val="20"/>
              </w:rPr>
            </w:pPr>
          </w:p>
          <w:p w14:paraId="72E679D6" w14:textId="77777777" w:rsidR="00D33A22" w:rsidRDefault="00D33A22">
            <w:pPr>
              <w:spacing w:line="276" w:lineRule="auto"/>
              <w:jc w:val="both"/>
              <w:rPr>
                <w:b w:val="0"/>
                <w:sz w:val="20"/>
                <w:szCs w:val="20"/>
              </w:rPr>
            </w:pPr>
          </w:p>
          <w:p w14:paraId="0EDD0EE4" w14:textId="77777777" w:rsidR="00D33A22" w:rsidRDefault="00D33A22">
            <w:pPr>
              <w:spacing w:line="276" w:lineRule="auto"/>
              <w:jc w:val="both"/>
              <w:rPr>
                <w:b w:val="0"/>
                <w:sz w:val="20"/>
                <w:szCs w:val="20"/>
              </w:rPr>
            </w:pPr>
          </w:p>
          <w:p w14:paraId="5190F5F4" w14:textId="77777777" w:rsidR="00D33A22" w:rsidRDefault="00D33A22">
            <w:pPr>
              <w:spacing w:line="276" w:lineRule="auto"/>
              <w:jc w:val="both"/>
              <w:rPr>
                <w:b w:val="0"/>
                <w:sz w:val="20"/>
                <w:szCs w:val="20"/>
              </w:rPr>
            </w:pPr>
          </w:p>
          <w:p w14:paraId="4138632A" w14:textId="77777777" w:rsidR="00D33A22" w:rsidRDefault="00D33A22">
            <w:pPr>
              <w:spacing w:line="276" w:lineRule="auto"/>
              <w:jc w:val="both"/>
              <w:rPr>
                <w:b w:val="0"/>
                <w:sz w:val="20"/>
                <w:szCs w:val="20"/>
              </w:rPr>
            </w:pPr>
          </w:p>
          <w:p w14:paraId="2B410DB6" w14:textId="77777777" w:rsidR="00D33A22" w:rsidRDefault="00D33A22">
            <w:pPr>
              <w:spacing w:line="276" w:lineRule="auto"/>
              <w:jc w:val="both"/>
              <w:rPr>
                <w:b w:val="0"/>
                <w:sz w:val="20"/>
                <w:szCs w:val="20"/>
              </w:rPr>
            </w:pPr>
          </w:p>
          <w:p w14:paraId="79B7D595" w14:textId="77777777" w:rsidR="00D33A22" w:rsidRDefault="00D33A22">
            <w:pPr>
              <w:spacing w:line="276" w:lineRule="auto"/>
              <w:jc w:val="both"/>
              <w:rPr>
                <w:b w:val="0"/>
                <w:sz w:val="20"/>
                <w:szCs w:val="20"/>
              </w:rPr>
            </w:pPr>
          </w:p>
          <w:p w14:paraId="1C89A67F" w14:textId="77777777" w:rsidR="00D33A22" w:rsidRDefault="00D33A22">
            <w:pPr>
              <w:spacing w:line="276" w:lineRule="auto"/>
              <w:jc w:val="both"/>
              <w:rPr>
                <w:b w:val="0"/>
                <w:sz w:val="20"/>
                <w:szCs w:val="20"/>
              </w:rPr>
            </w:pPr>
          </w:p>
          <w:p w14:paraId="67C5293B" w14:textId="77777777" w:rsidR="00D33A22" w:rsidRDefault="00D33A22">
            <w:pPr>
              <w:spacing w:line="276" w:lineRule="auto"/>
              <w:jc w:val="both"/>
              <w:rPr>
                <w:b w:val="0"/>
                <w:sz w:val="20"/>
                <w:szCs w:val="20"/>
              </w:rPr>
            </w:pPr>
          </w:p>
          <w:p w14:paraId="11CBA722" w14:textId="77777777" w:rsidR="00D33A22" w:rsidRDefault="00D33A22">
            <w:pPr>
              <w:spacing w:line="276" w:lineRule="auto"/>
              <w:jc w:val="both"/>
              <w:rPr>
                <w:b w:val="0"/>
                <w:sz w:val="20"/>
                <w:szCs w:val="20"/>
              </w:rPr>
            </w:pPr>
          </w:p>
          <w:p w14:paraId="4CD79001" w14:textId="77777777" w:rsidR="00D33A22" w:rsidRDefault="00D33A22">
            <w:pPr>
              <w:spacing w:line="276" w:lineRule="auto"/>
              <w:jc w:val="both"/>
              <w:rPr>
                <w:b w:val="0"/>
                <w:sz w:val="20"/>
                <w:szCs w:val="20"/>
              </w:rPr>
            </w:pPr>
          </w:p>
          <w:p w14:paraId="04BC493D" w14:textId="77777777" w:rsidR="00D33A22" w:rsidRDefault="00D33A22">
            <w:pPr>
              <w:spacing w:line="276" w:lineRule="auto"/>
              <w:jc w:val="both"/>
              <w:rPr>
                <w:b w:val="0"/>
                <w:sz w:val="20"/>
                <w:szCs w:val="20"/>
              </w:rPr>
            </w:pPr>
          </w:p>
          <w:p w14:paraId="46525897" w14:textId="77777777" w:rsidR="00D33A22" w:rsidRDefault="00D33A22">
            <w:pPr>
              <w:spacing w:line="276" w:lineRule="auto"/>
              <w:jc w:val="both"/>
              <w:rPr>
                <w:b w:val="0"/>
                <w:sz w:val="20"/>
                <w:szCs w:val="20"/>
              </w:rPr>
            </w:pPr>
          </w:p>
          <w:p w14:paraId="601D71DE" w14:textId="77777777" w:rsidR="00D33A22" w:rsidRDefault="00D65FAE">
            <w:pPr>
              <w:widowControl w:val="0"/>
              <w:spacing w:before="158" w:line="276" w:lineRule="auto"/>
              <w:ind w:right="100"/>
              <w:rPr>
                <w:sz w:val="20"/>
                <w:szCs w:val="20"/>
              </w:rPr>
            </w:pPr>
            <w:r>
              <w:rPr>
                <w:sz w:val="20"/>
                <w:szCs w:val="20"/>
              </w:rPr>
              <w:t xml:space="preserve">[17] </w:t>
            </w:r>
          </w:p>
          <w:p w14:paraId="64A649C2" w14:textId="77777777" w:rsidR="00D33A22" w:rsidRDefault="00D65FAE">
            <w:pPr>
              <w:spacing w:line="276" w:lineRule="auto"/>
              <w:jc w:val="both"/>
              <w:rPr>
                <w:b w:val="0"/>
                <w:color w:val="FF0000"/>
                <w:sz w:val="20"/>
                <w:szCs w:val="20"/>
              </w:rPr>
            </w:pPr>
            <w:r>
              <w:rPr>
                <w:b w:val="0"/>
                <w:color w:val="FF0000"/>
                <w:sz w:val="20"/>
                <w:szCs w:val="20"/>
              </w:rPr>
              <w:t xml:space="preserve">Texto con imagen </w:t>
            </w:r>
          </w:p>
          <w:p w14:paraId="5A6877D5" w14:textId="77777777" w:rsidR="00D33A22" w:rsidRDefault="00D65FAE">
            <w:pPr>
              <w:widowControl w:val="0"/>
              <w:spacing w:before="158" w:line="276" w:lineRule="auto"/>
              <w:ind w:right="100"/>
              <w:rPr>
                <w:sz w:val="20"/>
                <w:szCs w:val="20"/>
              </w:rPr>
            </w:pPr>
            <w:r>
              <w:rPr>
                <w:noProof/>
              </w:rPr>
              <w:drawing>
                <wp:inline distT="0" distB="0" distL="114300" distR="114300" wp14:anchorId="5AC000E1" wp14:editId="12EEA1B1">
                  <wp:extent cx="2590800" cy="1828800"/>
                  <wp:effectExtent l="0" t="0" r="0" b="0"/>
                  <wp:docPr id="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6"/>
                          <a:srcRect/>
                          <a:stretch>
                            <a:fillRect/>
                          </a:stretch>
                        </pic:blipFill>
                        <pic:spPr>
                          <a:xfrm>
                            <a:off x="0" y="0"/>
                            <a:ext cx="2590800" cy="1828800"/>
                          </a:xfrm>
                          <a:prstGeom prst="rect">
                            <a:avLst/>
                          </a:prstGeom>
                          <a:ln/>
                        </pic:spPr>
                      </pic:pic>
                    </a:graphicData>
                  </a:graphic>
                </wp:inline>
              </w:drawing>
            </w:r>
          </w:p>
          <w:p w14:paraId="74CA16D8" w14:textId="77777777" w:rsidR="00D33A22" w:rsidRDefault="00D65FAE">
            <w:pPr>
              <w:spacing w:line="276" w:lineRule="auto"/>
              <w:jc w:val="both"/>
              <w:rPr>
                <w:b w:val="0"/>
                <w:i/>
                <w:sz w:val="20"/>
                <w:szCs w:val="20"/>
              </w:rPr>
            </w:pPr>
            <w:r>
              <w:rPr>
                <w:b w:val="0"/>
                <w:i/>
                <w:sz w:val="20"/>
                <w:szCs w:val="20"/>
              </w:rPr>
              <w:t>Fuente: autoría propia</w:t>
            </w:r>
          </w:p>
          <w:p w14:paraId="07DB4EF7" w14:textId="77777777" w:rsidR="00D33A22" w:rsidRDefault="00D33A22">
            <w:pPr>
              <w:spacing w:line="276" w:lineRule="auto"/>
              <w:jc w:val="both"/>
              <w:rPr>
                <w:b w:val="0"/>
                <w:i/>
                <w:sz w:val="20"/>
                <w:szCs w:val="20"/>
              </w:rPr>
            </w:pPr>
          </w:p>
          <w:p w14:paraId="0370FBD4" w14:textId="77777777" w:rsidR="00D33A22" w:rsidRDefault="00D65FAE">
            <w:pPr>
              <w:spacing w:line="276" w:lineRule="auto"/>
              <w:jc w:val="both"/>
              <w:rPr>
                <w:sz w:val="20"/>
                <w:szCs w:val="20"/>
              </w:rPr>
            </w:pPr>
            <w:bookmarkStart w:id="15" w:name="_lnxbz9" w:colFirst="0" w:colLast="0"/>
            <w:bookmarkEnd w:id="15"/>
            <w:r>
              <w:rPr>
                <w:b w:val="0"/>
                <w:sz w:val="20"/>
                <w:szCs w:val="20"/>
                <w:highlight w:val="yellow"/>
              </w:rPr>
              <w:t>Esta gráfica se encuentra en el documento ANEXOS – CF2 y se ubica como:</w:t>
            </w:r>
            <w:r>
              <w:rPr>
                <w:sz w:val="20"/>
                <w:szCs w:val="20"/>
                <w:highlight w:val="yellow"/>
              </w:rPr>
              <w:t xml:space="preserve"> </w:t>
            </w:r>
            <w:r>
              <w:rPr>
                <w:b w:val="0"/>
                <w:color w:val="000000"/>
                <w:sz w:val="20"/>
                <w:szCs w:val="20"/>
                <w:highlight w:val="yellow"/>
              </w:rPr>
              <w:t>ANEXO T3_13; se entrega editable, adecuar a la línea gráfica del programa.</w:t>
            </w:r>
          </w:p>
          <w:p w14:paraId="207999EE" w14:textId="77777777" w:rsidR="00D33A22" w:rsidRDefault="00D33A22">
            <w:pPr>
              <w:spacing w:line="276" w:lineRule="auto"/>
              <w:jc w:val="both"/>
              <w:rPr>
                <w:b w:val="0"/>
                <w:sz w:val="20"/>
                <w:szCs w:val="20"/>
              </w:rPr>
            </w:pPr>
          </w:p>
        </w:tc>
      </w:tr>
    </w:tbl>
    <w:p w14:paraId="1B3A3699" w14:textId="7A5814D5" w:rsidR="00D33A22" w:rsidRDefault="00D33A22">
      <w:pPr>
        <w:rPr>
          <w:b/>
          <w:sz w:val="20"/>
          <w:szCs w:val="20"/>
        </w:rPr>
      </w:pPr>
    </w:p>
    <w:p w14:paraId="651178C6" w14:textId="77777777" w:rsidR="00D33A22" w:rsidRDefault="00D65FAE">
      <w:pPr>
        <w:rPr>
          <w:b/>
          <w:sz w:val="20"/>
          <w:szCs w:val="20"/>
        </w:rPr>
      </w:pPr>
      <w:r>
        <w:rPr>
          <w:b/>
          <w:sz w:val="20"/>
          <w:szCs w:val="20"/>
        </w:rPr>
        <w:t>TEMA 4. INTRODUCCIÓN AL PLAN DE MERCADEO</w:t>
      </w:r>
    </w:p>
    <w:p w14:paraId="6A533E96" w14:textId="77777777" w:rsidR="00D33A22" w:rsidRDefault="00D33A22">
      <w:pPr>
        <w:rPr>
          <w:b/>
          <w:sz w:val="20"/>
          <w:szCs w:val="20"/>
        </w:rPr>
      </w:pPr>
    </w:p>
    <w:tbl>
      <w:tblPr>
        <w:tblStyle w:val="a4"/>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60"/>
        <w:gridCol w:w="4302"/>
      </w:tblGrid>
      <w:tr w:rsidR="00D33A22" w14:paraId="42FEF142" w14:textId="77777777">
        <w:tc>
          <w:tcPr>
            <w:tcW w:w="5660" w:type="dxa"/>
            <w:shd w:val="clear" w:color="auto" w:fill="F9CB9C"/>
            <w:tcMar>
              <w:top w:w="100" w:type="dxa"/>
              <w:left w:w="100" w:type="dxa"/>
              <w:bottom w:w="100" w:type="dxa"/>
              <w:right w:w="100" w:type="dxa"/>
            </w:tcMar>
          </w:tcPr>
          <w:p w14:paraId="1694E799" w14:textId="77777777" w:rsidR="00D33A22" w:rsidRDefault="00D65FAE">
            <w:pPr>
              <w:spacing w:line="276" w:lineRule="auto"/>
              <w:rPr>
                <w:color w:val="000000"/>
                <w:sz w:val="20"/>
                <w:szCs w:val="20"/>
              </w:rPr>
            </w:pPr>
            <w:r>
              <w:rPr>
                <w:color w:val="000000"/>
                <w:sz w:val="20"/>
                <w:szCs w:val="20"/>
              </w:rPr>
              <w:t>GUI</w:t>
            </w:r>
            <w:r>
              <w:rPr>
                <w:sz w:val="20"/>
                <w:szCs w:val="20"/>
              </w:rPr>
              <w:t>O</w:t>
            </w:r>
            <w:r>
              <w:rPr>
                <w:color w:val="000000"/>
                <w:sz w:val="20"/>
                <w:szCs w:val="20"/>
              </w:rPr>
              <w:t xml:space="preserve">N LITERARIO </w:t>
            </w:r>
          </w:p>
        </w:tc>
        <w:tc>
          <w:tcPr>
            <w:tcW w:w="4302" w:type="dxa"/>
            <w:shd w:val="clear" w:color="auto" w:fill="F9CB9C"/>
            <w:tcMar>
              <w:top w:w="100" w:type="dxa"/>
              <w:left w:w="100" w:type="dxa"/>
              <w:bottom w:w="100" w:type="dxa"/>
              <w:right w:w="100" w:type="dxa"/>
            </w:tcMar>
          </w:tcPr>
          <w:p w14:paraId="698589A8" w14:textId="77777777" w:rsidR="00D33A22" w:rsidRDefault="00D65FAE">
            <w:pPr>
              <w:spacing w:line="276" w:lineRule="auto"/>
              <w:rPr>
                <w:color w:val="000000"/>
                <w:sz w:val="20"/>
                <w:szCs w:val="20"/>
              </w:rPr>
            </w:pPr>
            <w:r>
              <w:rPr>
                <w:color w:val="000000"/>
                <w:sz w:val="20"/>
                <w:szCs w:val="20"/>
              </w:rPr>
              <w:t>GUI</w:t>
            </w:r>
            <w:r>
              <w:rPr>
                <w:sz w:val="20"/>
                <w:szCs w:val="20"/>
              </w:rPr>
              <w:t>O</w:t>
            </w:r>
            <w:r>
              <w:rPr>
                <w:color w:val="000000"/>
                <w:sz w:val="20"/>
                <w:szCs w:val="20"/>
              </w:rPr>
              <w:t xml:space="preserve">N TÉCNICO </w:t>
            </w:r>
          </w:p>
        </w:tc>
      </w:tr>
      <w:tr w:rsidR="00D33A22" w14:paraId="2CE40818" w14:textId="77777777">
        <w:tc>
          <w:tcPr>
            <w:tcW w:w="5660" w:type="dxa"/>
            <w:tcMar>
              <w:top w:w="100" w:type="dxa"/>
              <w:left w:w="100" w:type="dxa"/>
              <w:bottom w:w="100" w:type="dxa"/>
              <w:right w:w="100" w:type="dxa"/>
            </w:tcMar>
          </w:tcPr>
          <w:p w14:paraId="497A5B26" w14:textId="77777777" w:rsidR="00D33A22" w:rsidRDefault="00D65FAE">
            <w:pPr>
              <w:spacing w:line="276" w:lineRule="auto"/>
              <w:jc w:val="both"/>
              <w:rPr>
                <w:sz w:val="20"/>
                <w:szCs w:val="20"/>
              </w:rPr>
            </w:pPr>
            <w:r>
              <w:rPr>
                <w:sz w:val="20"/>
                <w:szCs w:val="20"/>
              </w:rPr>
              <w:t>[18] Introducción</w:t>
            </w:r>
          </w:p>
          <w:p w14:paraId="7607A967" w14:textId="7B144CDA" w:rsidR="00D33A22" w:rsidRPr="00804DCD" w:rsidRDefault="00D65FAE">
            <w:pPr>
              <w:spacing w:line="276" w:lineRule="auto"/>
              <w:jc w:val="both"/>
              <w:rPr>
                <w:sz w:val="20"/>
                <w:szCs w:val="20"/>
              </w:rPr>
            </w:pPr>
            <w:r>
              <w:rPr>
                <w:b w:val="0"/>
                <w:sz w:val="20"/>
                <w:szCs w:val="20"/>
              </w:rPr>
              <w:t>Antes de referirnos al plan de mercadeo</w:t>
            </w:r>
            <w:r w:rsidR="00804DCD">
              <w:rPr>
                <w:b w:val="0"/>
                <w:sz w:val="20"/>
                <w:szCs w:val="20"/>
              </w:rPr>
              <w:t>,</w:t>
            </w:r>
            <w:r>
              <w:rPr>
                <w:b w:val="0"/>
                <w:sz w:val="20"/>
                <w:szCs w:val="20"/>
              </w:rPr>
              <w:t xml:space="preserve"> es importante recordar el concepto de mercadeo, el cual es definido como “el proceso de desarrollar, promover y distribuir productos con el fin de satisfacer necesidades y deseos de los clientes”</w:t>
            </w:r>
            <w:del w:id="16" w:author="liliana victoria morales gualdron" w:date="2020-10-16T16:01:00Z">
              <w:r>
                <w:rPr>
                  <w:sz w:val="20"/>
                  <w:szCs w:val="20"/>
                </w:rPr>
                <w:delText>.</w:delText>
              </w:r>
            </w:del>
            <w:r>
              <w:rPr>
                <w:sz w:val="20"/>
                <w:szCs w:val="20"/>
              </w:rPr>
              <w:t xml:space="preserve"> </w:t>
            </w:r>
            <w:r w:rsidRPr="00804DCD">
              <w:rPr>
                <w:b w:val="0"/>
                <w:sz w:val="20"/>
                <w:szCs w:val="20"/>
              </w:rPr>
              <w:t>(</w:t>
            </w:r>
            <w:proofErr w:type="spellStart"/>
            <w:r w:rsidRPr="00804DCD">
              <w:rPr>
                <w:b w:val="0"/>
                <w:sz w:val="20"/>
                <w:szCs w:val="20"/>
              </w:rPr>
              <w:t>Scheeider</w:t>
            </w:r>
            <w:proofErr w:type="spellEnd"/>
            <w:r w:rsidRPr="00804DCD">
              <w:rPr>
                <w:b w:val="0"/>
                <w:sz w:val="20"/>
                <w:szCs w:val="20"/>
              </w:rPr>
              <w:t>, F. L.</w:t>
            </w:r>
            <w:proofErr w:type="gramStart"/>
            <w:r w:rsidRPr="00804DCD">
              <w:rPr>
                <w:b w:val="0"/>
                <w:sz w:val="20"/>
                <w:szCs w:val="20"/>
              </w:rPr>
              <w:t>,2001</w:t>
            </w:r>
            <w:proofErr w:type="gramEnd"/>
            <w:r w:rsidRPr="00804DCD">
              <w:rPr>
                <w:b w:val="0"/>
                <w:sz w:val="20"/>
                <w:szCs w:val="20"/>
              </w:rPr>
              <w:t>, p.3)</w:t>
            </w:r>
            <w:r w:rsidR="00804DCD">
              <w:rPr>
                <w:b w:val="0"/>
                <w:sz w:val="20"/>
                <w:szCs w:val="20"/>
              </w:rPr>
              <w:t>.</w:t>
            </w:r>
            <w:del w:id="17" w:author="liliana victoria morales gualdron" w:date="2020-10-16T16:01:00Z">
              <w:r w:rsidRPr="00804DCD">
                <w:rPr>
                  <w:sz w:val="20"/>
                  <w:szCs w:val="20"/>
                </w:rPr>
                <w:delText xml:space="preserve"> </w:delText>
              </w:r>
            </w:del>
          </w:p>
          <w:p w14:paraId="1EFAC423" w14:textId="77777777" w:rsidR="00D33A22" w:rsidRDefault="00D33A22">
            <w:pPr>
              <w:spacing w:line="276" w:lineRule="auto"/>
              <w:rPr>
                <w:sz w:val="20"/>
                <w:szCs w:val="20"/>
              </w:rPr>
            </w:pPr>
          </w:p>
          <w:p w14:paraId="154345F7" w14:textId="4E292ABE" w:rsidR="00D33A22" w:rsidRDefault="00D65FAE">
            <w:pPr>
              <w:spacing w:line="276" w:lineRule="auto"/>
              <w:jc w:val="both"/>
              <w:rPr>
                <w:b w:val="0"/>
                <w:sz w:val="20"/>
                <w:szCs w:val="20"/>
              </w:rPr>
            </w:pPr>
            <w:r>
              <w:rPr>
                <w:b w:val="0"/>
                <w:sz w:val="20"/>
                <w:szCs w:val="20"/>
              </w:rPr>
              <w:lastRenderedPageBreak/>
              <w:t>Refiriéndonos al plan de mercadeo</w:t>
            </w:r>
            <w:r w:rsidR="00804DCD">
              <w:rPr>
                <w:b w:val="0"/>
                <w:sz w:val="20"/>
                <w:szCs w:val="20"/>
              </w:rPr>
              <w:t>,</w:t>
            </w:r>
            <w:r>
              <w:rPr>
                <w:b w:val="0"/>
                <w:sz w:val="20"/>
                <w:szCs w:val="20"/>
              </w:rPr>
              <w:t xml:space="preserve"> es la herramienta flexible orientada a mejorar y aprovechar los recursos con los que cuenta la empresa</w:t>
            </w:r>
            <w:r w:rsidR="00804DCD">
              <w:rPr>
                <w:b w:val="0"/>
                <w:sz w:val="20"/>
                <w:szCs w:val="20"/>
              </w:rPr>
              <w:t xml:space="preserve">, para </w:t>
            </w:r>
            <w:r>
              <w:rPr>
                <w:b w:val="0"/>
                <w:sz w:val="20"/>
                <w:szCs w:val="20"/>
              </w:rPr>
              <w:t xml:space="preserve">mejorar así su organización y </w:t>
            </w:r>
            <w:r w:rsidR="00804DCD">
              <w:rPr>
                <w:b w:val="0"/>
                <w:sz w:val="20"/>
                <w:szCs w:val="20"/>
              </w:rPr>
              <w:t xml:space="preserve">abrir </w:t>
            </w:r>
            <w:r>
              <w:rPr>
                <w:b w:val="0"/>
                <w:sz w:val="20"/>
                <w:szCs w:val="20"/>
              </w:rPr>
              <w:t>camino para conseguir resultados propuestos, generando direccionamiento a la promoción de los productos, facilitando un acceso eficiente de los clientes potenciales.</w:t>
            </w:r>
          </w:p>
          <w:p w14:paraId="50DFC0A3" w14:textId="77777777" w:rsidR="00D33A22" w:rsidRDefault="00D33A22">
            <w:pPr>
              <w:spacing w:line="276" w:lineRule="auto"/>
              <w:rPr>
                <w:b w:val="0"/>
                <w:sz w:val="20"/>
                <w:szCs w:val="20"/>
              </w:rPr>
            </w:pPr>
          </w:p>
          <w:p w14:paraId="32EE17FD" w14:textId="77777777" w:rsidR="00D33A22" w:rsidRDefault="00D65FAE">
            <w:pPr>
              <w:spacing w:line="276" w:lineRule="auto"/>
              <w:jc w:val="both"/>
              <w:rPr>
                <w:b w:val="0"/>
                <w:sz w:val="20"/>
                <w:szCs w:val="20"/>
              </w:rPr>
            </w:pPr>
            <w:r>
              <w:rPr>
                <w:b w:val="0"/>
                <w:sz w:val="20"/>
                <w:szCs w:val="20"/>
              </w:rPr>
              <w:t>Se debe precisar la estrategia publicitaria, de manera que involucre la proyección de comercialización y los medios de publicidad a incorporar en el plan de mercadeo.</w:t>
            </w:r>
          </w:p>
          <w:p w14:paraId="731B1887" w14:textId="77777777" w:rsidR="00D33A22" w:rsidRDefault="00D33A22">
            <w:pPr>
              <w:spacing w:line="276" w:lineRule="auto"/>
              <w:rPr>
                <w:sz w:val="20"/>
                <w:szCs w:val="20"/>
              </w:rPr>
            </w:pPr>
          </w:p>
          <w:p w14:paraId="7188E827" w14:textId="45A3C039" w:rsidR="00D33A22" w:rsidRDefault="00D65FAE">
            <w:pPr>
              <w:spacing w:line="276" w:lineRule="auto"/>
              <w:jc w:val="both"/>
              <w:rPr>
                <w:b w:val="0"/>
                <w:sz w:val="20"/>
                <w:szCs w:val="20"/>
              </w:rPr>
            </w:pPr>
            <w:r>
              <w:rPr>
                <w:b w:val="0"/>
                <w:sz w:val="20"/>
                <w:szCs w:val="20"/>
              </w:rPr>
              <w:t xml:space="preserve">El plan de mercadeo se define en dos etapas cruciales: una de diagnóstico y otra de ejecución; en </w:t>
            </w:r>
            <w:r w:rsidR="00804DCD">
              <w:rPr>
                <w:b w:val="0"/>
                <w:sz w:val="20"/>
                <w:szCs w:val="20"/>
              </w:rPr>
              <w:t>ambas etapas</w:t>
            </w:r>
            <w:r>
              <w:rPr>
                <w:b w:val="0"/>
                <w:sz w:val="20"/>
                <w:szCs w:val="20"/>
              </w:rPr>
              <w:t>, la investigación de mercados</w:t>
            </w:r>
            <w:r w:rsidR="00804DCD">
              <w:rPr>
                <w:b w:val="0"/>
                <w:sz w:val="20"/>
                <w:szCs w:val="20"/>
              </w:rPr>
              <w:t>,</w:t>
            </w:r>
            <w:r>
              <w:rPr>
                <w:b w:val="0"/>
                <w:sz w:val="20"/>
                <w:szCs w:val="20"/>
              </w:rPr>
              <w:t xml:space="preserve"> con sus pasos</w:t>
            </w:r>
            <w:r w:rsidR="00804DCD">
              <w:rPr>
                <w:b w:val="0"/>
                <w:sz w:val="20"/>
                <w:szCs w:val="20"/>
              </w:rPr>
              <w:t>,</w:t>
            </w:r>
            <w:r>
              <w:rPr>
                <w:b w:val="0"/>
                <w:sz w:val="20"/>
                <w:szCs w:val="20"/>
              </w:rPr>
              <w:t xml:space="preserve"> se convierte en una base fundamental para elaborar planes sólidos a través del tiempo, que además de responder a las necesidades del mercado</w:t>
            </w:r>
            <w:r w:rsidR="00804DCD">
              <w:rPr>
                <w:b w:val="0"/>
                <w:sz w:val="20"/>
                <w:szCs w:val="20"/>
              </w:rPr>
              <w:t>,</w:t>
            </w:r>
            <w:r>
              <w:rPr>
                <w:b w:val="0"/>
                <w:sz w:val="20"/>
                <w:szCs w:val="20"/>
              </w:rPr>
              <w:t xml:space="preserve"> generen rentabilidad.</w:t>
            </w:r>
          </w:p>
          <w:p w14:paraId="2C3F1CC6" w14:textId="77777777" w:rsidR="00D33A22" w:rsidRDefault="00D33A22">
            <w:pPr>
              <w:spacing w:line="276" w:lineRule="auto"/>
              <w:rPr>
                <w:sz w:val="20"/>
                <w:szCs w:val="20"/>
              </w:rPr>
            </w:pPr>
          </w:p>
          <w:p w14:paraId="0C3FB478" w14:textId="77777777" w:rsidR="00D33A22" w:rsidRDefault="00D65FAE">
            <w:pPr>
              <w:spacing w:line="276" w:lineRule="auto"/>
              <w:jc w:val="both"/>
              <w:rPr>
                <w:sz w:val="20"/>
                <w:szCs w:val="20"/>
              </w:rPr>
            </w:pPr>
            <w:r>
              <w:rPr>
                <w:sz w:val="20"/>
                <w:szCs w:val="20"/>
              </w:rPr>
              <w:t>[19]</w:t>
            </w:r>
          </w:p>
          <w:p w14:paraId="02FB1F96" w14:textId="77777777" w:rsidR="00D33A22" w:rsidRDefault="00D65FAE">
            <w:pPr>
              <w:spacing w:line="276" w:lineRule="auto"/>
              <w:rPr>
                <w:sz w:val="20"/>
                <w:szCs w:val="20"/>
              </w:rPr>
            </w:pPr>
            <w:r>
              <w:rPr>
                <w:sz w:val="20"/>
                <w:szCs w:val="20"/>
              </w:rPr>
              <w:t>4.  Mapa conceptual “Plan de mercadeo”</w:t>
            </w:r>
          </w:p>
          <w:p w14:paraId="76F7759C" w14:textId="77777777" w:rsidR="00D33A22" w:rsidRDefault="00D33A22">
            <w:pPr>
              <w:spacing w:line="276" w:lineRule="auto"/>
              <w:rPr>
                <w:sz w:val="20"/>
                <w:szCs w:val="20"/>
              </w:rPr>
            </w:pPr>
          </w:p>
          <w:p w14:paraId="0E67E3C1" w14:textId="77777777" w:rsidR="00D33A22" w:rsidRDefault="00D65FAE">
            <w:pPr>
              <w:spacing w:line="276" w:lineRule="auto"/>
              <w:rPr>
                <w:sz w:val="20"/>
                <w:szCs w:val="20"/>
              </w:rPr>
            </w:pPr>
            <w:r>
              <w:rPr>
                <w:sz w:val="20"/>
                <w:szCs w:val="20"/>
              </w:rPr>
              <w:t xml:space="preserve">       </w:t>
            </w:r>
            <w:r>
              <w:rPr>
                <w:noProof/>
                <w:sz w:val="20"/>
                <w:szCs w:val="20"/>
              </w:rPr>
              <w:drawing>
                <wp:inline distT="0" distB="0" distL="114300" distR="114300" wp14:anchorId="67BDB0A1" wp14:editId="732E0C91">
                  <wp:extent cx="3486150" cy="1769174"/>
                  <wp:effectExtent l="0" t="0" r="0" b="0"/>
                  <wp:docPr id="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7"/>
                          <a:srcRect/>
                          <a:stretch>
                            <a:fillRect/>
                          </a:stretch>
                        </pic:blipFill>
                        <pic:spPr>
                          <a:xfrm>
                            <a:off x="0" y="0"/>
                            <a:ext cx="3486150" cy="1769174"/>
                          </a:xfrm>
                          <a:prstGeom prst="rect">
                            <a:avLst/>
                          </a:prstGeom>
                          <a:ln/>
                        </pic:spPr>
                      </pic:pic>
                    </a:graphicData>
                  </a:graphic>
                </wp:inline>
              </w:drawing>
            </w:r>
          </w:p>
          <w:p w14:paraId="429913E4" w14:textId="77777777" w:rsidR="00D33A22" w:rsidRDefault="00D33A22">
            <w:pPr>
              <w:spacing w:line="276" w:lineRule="auto"/>
              <w:rPr>
                <w:sz w:val="20"/>
                <w:szCs w:val="20"/>
              </w:rPr>
            </w:pPr>
          </w:p>
          <w:p w14:paraId="059CF530" w14:textId="77777777" w:rsidR="00D33A22" w:rsidRDefault="00D65FAE">
            <w:pPr>
              <w:spacing w:line="276" w:lineRule="auto"/>
              <w:jc w:val="both"/>
              <w:rPr>
                <w:sz w:val="20"/>
                <w:szCs w:val="20"/>
              </w:rPr>
            </w:pPr>
            <w:r>
              <w:rPr>
                <w:sz w:val="20"/>
                <w:szCs w:val="20"/>
              </w:rPr>
              <w:t>[20]</w:t>
            </w:r>
          </w:p>
          <w:p w14:paraId="7176E05E" w14:textId="77777777" w:rsidR="00D33A22" w:rsidRDefault="00D65FAE">
            <w:pPr>
              <w:spacing w:line="276" w:lineRule="auto"/>
              <w:rPr>
                <w:sz w:val="20"/>
                <w:szCs w:val="20"/>
              </w:rPr>
            </w:pPr>
            <w:r>
              <w:rPr>
                <w:sz w:val="20"/>
                <w:szCs w:val="20"/>
              </w:rPr>
              <w:t>4.1 Objetivos del plan de mercadeo</w:t>
            </w:r>
          </w:p>
          <w:p w14:paraId="788A5D3F" w14:textId="77777777" w:rsidR="00D33A22" w:rsidRDefault="00D33A22">
            <w:pPr>
              <w:spacing w:line="276" w:lineRule="auto"/>
              <w:rPr>
                <w:sz w:val="20"/>
                <w:szCs w:val="20"/>
              </w:rPr>
            </w:pPr>
          </w:p>
          <w:p w14:paraId="6F2837B0" w14:textId="77777777" w:rsidR="00D33A22" w:rsidRDefault="00D65FAE" w:rsidP="00804DCD">
            <w:pPr>
              <w:spacing w:line="276" w:lineRule="auto"/>
              <w:jc w:val="both"/>
              <w:rPr>
                <w:b w:val="0"/>
                <w:sz w:val="20"/>
                <w:szCs w:val="20"/>
              </w:rPr>
            </w:pPr>
            <w:r>
              <w:rPr>
                <w:b w:val="0"/>
                <w:sz w:val="20"/>
                <w:szCs w:val="20"/>
              </w:rPr>
              <w:t>Los objetivos de relevancia a considerar para un buen plan de mercadeo son los siguientes:</w:t>
            </w:r>
          </w:p>
          <w:p w14:paraId="74ED5A3D" w14:textId="77777777" w:rsidR="00D33A22" w:rsidRDefault="00D33A22">
            <w:pPr>
              <w:spacing w:line="276" w:lineRule="auto"/>
              <w:rPr>
                <w:b w:val="0"/>
                <w:sz w:val="20"/>
                <w:szCs w:val="20"/>
              </w:rPr>
            </w:pPr>
          </w:p>
          <w:p w14:paraId="50ABC760" w14:textId="77777777" w:rsidR="00D33A22" w:rsidRDefault="00D65FAE">
            <w:pPr>
              <w:numPr>
                <w:ilvl w:val="0"/>
                <w:numId w:val="1"/>
              </w:numPr>
              <w:pBdr>
                <w:top w:val="nil"/>
                <w:left w:val="nil"/>
                <w:bottom w:val="nil"/>
                <w:right w:val="nil"/>
                <w:between w:val="nil"/>
              </w:pBdr>
              <w:spacing w:line="276" w:lineRule="auto"/>
              <w:rPr>
                <w:b w:val="0"/>
                <w:color w:val="000000"/>
                <w:sz w:val="20"/>
                <w:szCs w:val="20"/>
              </w:rPr>
            </w:pPr>
            <w:r>
              <w:rPr>
                <w:b w:val="0"/>
                <w:color w:val="000000"/>
                <w:sz w:val="20"/>
                <w:szCs w:val="20"/>
              </w:rPr>
              <w:t>Incrementar la participación en el mercado.</w:t>
            </w:r>
          </w:p>
          <w:p w14:paraId="690C9965" w14:textId="77777777" w:rsidR="00D33A22" w:rsidRDefault="00D65FAE">
            <w:pPr>
              <w:numPr>
                <w:ilvl w:val="0"/>
                <w:numId w:val="1"/>
              </w:numPr>
              <w:pBdr>
                <w:top w:val="nil"/>
                <w:left w:val="nil"/>
                <w:bottom w:val="nil"/>
                <w:right w:val="nil"/>
                <w:between w:val="nil"/>
              </w:pBdr>
              <w:spacing w:line="276" w:lineRule="auto"/>
              <w:rPr>
                <w:b w:val="0"/>
                <w:color w:val="000000"/>
                <w:sz w:val="20"/>
                <w:szCs w:val="20"/>
              </w:rPr>
            </w:pPr>
            <w:r>
              <w:rPr>
                <w:b w:val="0"/>
                <w:color w:val="000000"/>
                <w:sz w:val="20"/>
                <w:szCs w:val="20"/>
              </w:rPr>
              <w:t>Mantener la participación en el mercado.</w:t>
            </w:r>
          </w:p>
          <w:p w14:paraId="2365AAA2" w14:textId="77777777" w:rsidR="00D33A22" w:rsidRDefault="00D65FAE">
            <w:pPr>
              <w:numPr>
                <w:ilvl w:val="0"/>
                <w:numId w:val="5"/>
              </w:numPr>
              <w:pBdr>
                <w:top w:val="nil"/>
                <w:left w:val="nil"/>
                <w:bottom w:val="nil"/>
                <w:right w:val="nil"/>
                <w:between w:val="nil"/>
              </w:pBdr>
              <w:spacing w:line="276" w:lineRule="auto"/>
              <w:rPr>
                <w:b w:val="0"/>
                <w:color w:val="000000"/>
                <w:sz w:val="20"/>
                <w:szCs w:val="20"/>
              </w:rPr>
            </w:pPr>
            <w:r>
              <w:rPr>
                <w:b w:val="0"/>
                <w:color w:val="000000"/>
                <w:sz w:val="20"/>
                <w:szCs w:val="20"/>
              </w:rPr>
              <w:t>Maximizar el flujo de efectivo.</w:t>
            </w:r>
          </w:p>
          <w:p w14:paraId="0E4FD4C2" w14:textId="77777777" w:rsidR="00D33A22" w:rsidRDefault="00D65FAE">
            <w:pPr>
              <w:numPr>
                <w:ilvl w:val="0"/>
                <w:numId w:val="6"/>
              </w:numPr>
              <w:pBdr>
                <w:top w:val="nil"/>
                <w:left w:val="nil"/>
                <w:bottom w:val="nil"/>
                <w:right w:val="nil"/>
                <w:between w:val="nil"/>
              </w:pBdr>
              <w:spacing w:line="276" w:lineRule="auto"/>
              <w:rPr>
                <w:b w:val="0"/>
                <w:color w:val="000000"/>
                <w:sz w:val="20"/>
                <w:szCs w:val="20"/>
              </w:rPr>
            </w:pPr>
            <w:r>
              <w:rPr>
                <w:b w:val="0"/>
                <w:color w:val="000000"/>
                <w:sz w:val="20"/>
                <w:szCs w:val="20"/>
              </w:rPr>
              <w:t>Defender la rentabilidad.</w:t>
            </w:r>
          </w:p>
          <w:p w14:paraId="27A1CA07" w14:textId="77777777" w:rsidR="00D33A22" w:rsidRDefault="00D65FAE">
            <w:pPr>
              <w:numPr>
                <w:ilvl w:val="0"/>
                <w:numId w:val="6"/>
              </w:numPr>
              <w:pBdr>
                <w:top w:val="nil"/>
                <w:left w:val="nil"/>
                <w:bottom w:val="nil"/>
                <w:right w:val="nil"/>
                <w:between w:val="nil"/>
              </w:pBdr>
              <w:spacing w:line="276" w:lineRule="auto"/>
              <w:rPr>
                <w:b w:val="0"/>
                <w:color w:val="000000"/>
                <w:sz w:val="20"/>
                <w:szCs w:val="20"/>
              </w:rPr>
            </w:pPr>
            <w:r>
              <w:rPr>
                <w:b w:val="0"/>
                <w:color w:val="000000"/>
                <w:sz w:val="20"/>
                <w:szCs w:val="20"/>
              </w:rPr>
              <w:t>Estimular la compra o recompra.</w:t>
            </w:r>
          </w:p>
          <w:p w14:paraId="04D04730" w14:textId="77777777" w:rsidR="00D33A22" w:rsidRDefault="00D65FAE">
            <w:pPr>
              <w:numPr>
                <w:ilvl w:val="0"/>
                <w:numId w:val="6"/>
              </w:numPr>
              <w:pBdr>
                <w:top w:val="nil"/>
                <w:left w:val="nil"/>
                <w:bottom w:val="nil"/>
                <w:right w:val="nil"/>
                <w:between w:val="nil"/>
              </w:pBdr>
              <w:spacing w:line="276" w:lineRule="auto"/>
              <w:rPr>
                <w:b w:val="0"/>
                <w:color w:val="000000"/>
                <w:sz w:val="20"/>
                <w:szCs w:val="20"/>
              </w:rPr>
            </w:pPr>
            <w:r>
              <w:rPr>
                <w:b w:val="0"/>
                <w:color w:val="000000"/>
                <w:sz w:val="20"/>
                <w:szCs w:val="20"/>
              </w:rPr>
              <w:t>Realizar compras más frecuentes.</w:t>
            </w:r>
          </w:p>
          <w:p w14:paraId="4547AB58" w14:textId="77777777" w:rsidR="00D33A22" w:rsidRDefault="00D65FAE">
            <w:pPr>
              <w:numPr>
                <w:ilvl w:val="0"/>
                <w:numId w:val="15"/>
              </w:numPr>
              <w:pBdr>
                <w:top w:val="nil"/>
                <w:left w:val="nil"/>
                <w:bottom w:val="nil"/>
                <w:right w:val="nil"/>
                <w:between w:val="nil"/>
              </w:pBdr>
              <w:spacing w:line="276" w:lineRule="auto"/>
              <w:rPr>
                <w:b w:val="0"/>
                <w:color w:val="000000"/>
                <w:sz w:val="20"/>
                <w:szCs w:val="20"/>
              </w:rPr>
            </w:pPr>
            <w:r>
              <w:rPr>
                <w:b w:val="0"/>
                <w:color w:val="000000"/>
                <w:sz w:val="20"/>
                <w:szCs w:val="20"/>
              </w:rPr>
              <w:t>Estimular la prueba de producto.</w:t>
            </w:r>
          </w:p>
          <w:p w14:paraId="69851D91" w14:textId="77777777" w:rsidR="00D33A22" w:rsidRDefault="00D65FAE">
            <w:pPr>
              <w:numPr>
                <w:ilvl w:val="0"/>
                <w:numId w:val="15"/>
              </w:numPr>
              <w:pBdr>
                <w:top w:val="nil"/>
                <w:left w:val="nil"/>
                <w:bottom w:val="nil"/>
                <w:right w:val="nil"/>
                <w:between w:val="nil"/>
              </w:pBdr>
              <w:spacing w:line="276" w:lineRule="auto"/>
              <w:rPr>
                <w:b w:val="0"/>
                <w:color w:val="000000"/>
                <w:sz w:val="20"/>
                <w:szCs w:val="20"/>
              </w:rPr>
            </w:pPr>
            <w:r>
              <w:rPr>
                <w:b w:val="0"/>
                <w:color w:val="000000"/>
                <w:sz w:val="20"/>
                <w:szCs w:val="20"/>
              </w:rPr>
              <w:t>Modificar el comportamiento de compra.</w:t>
            </w:r>
          </w:p>
          <w:p w14:paraId="32CC3245" w14:textId="77777777" w:rsidR="00D33A22" w:rsidRDefault="00D65FAE">
            <w:pPr>
              <w:numPr>
                <w:ilvl w:val="0"/>
                <w:numId w:val="15"/>
              </w:numPr>
              <w:pBdr>
                <w:top w:val="nil"/>
                <w:left w:val="nil"/>
                <w:bottom w:val="nil"/>
                <w:right w:val="nil"/>
                <w:between w:val="nil"/>
              </w:pBdr>
              <w:spacing w:line="276" w:lineRule="auto"/>
              <w:rPr>
                <w:b w:val="0"/>
                <w:color w:val="000000"/>
                <w:sz w:val="20"/>
                <w:szCs w:val="20"/>
              </w:rPr>
            </w:pPr>
            <w:r>
              <w:rPr>
                <w:b w:val="0"/>
                <w:color w:val="000000"/>
                <w:sz w:val="20"/>
                <w:szCs w:val="20"/>
              </w:rPr>
              <w:lastRenderedPageBreak/>
              <w:t>Realizar ventas en mayores cantidades.</w:t>
            </w:r>
          </w:p>
          <w:p w14:paraId="5EB15ECD" w14:textId="77777777" w:rsidR="00D33A22" w:rsidRDefault="00D33A22">
            <w:pPr>
              <w:spacing w:line="276" w:lineRule="auto"/>
              <w:rPr>
                <w:b w:val="0"/>
                <w:sz w:val="20"/>
                <w:szCs w:val="20"/>
              </w:rPr>
            </w:pPr>
          </w:p>
          <w:p w14:paraId="558EC13A" w14:textId="77777777" w:rsidR="00D33A22" w:rsidRDefault="00D65FAE">
            <w:pPr>
              <w:spacing w:line="276" w:lineRule="auto"/>
              <w:jc w:val="both"/>
              <w:rPr>
                <w:sz w:val="20"/>
                <w:szCs w:val="20"/>
              </w:rPr>
            </w:pPr>
            <w:r>
              <w:rPr>
                <w:sz w:val="20"/>
                <w:szCs w:val="20"/>
              </w:rPr>
              <w:t>[21]</w:t>
            </w:r>
          </w:p>
          <w:p w14:paraId="6097B758" w14:textId="77777777" w:rsidR="00D33A22" w:rsidRDefault="00D65FAE">
            <w:pPr>
              <w:spacing w:line="276" w:lineRule="auto"/>
              <w:jc w:val="both"/>
              <w:rPr>
                <w:sz w:val="20"/>
                <w:szCs w:val="20"/>
              </w:rPr>
            </w:pPr>
            <w:r>
              <w:rPr>
                <w:sz w:val="20"/>
                <w:szCs w:val="20"/>
              </w:rPr>
              <w:t xml:space="preserve"> Ejemplos de objetivos del plan:</w:t>
            </w:r>
          </w:p>
          <w:p w14:paraId="37618CAD" w14:textId="77777777" w:rsidR="00D33A22" w:rsidRDefault="00D33A22">
            <w:pPr>
              <w:spacing w:line="276" w:lineRule="auto"/>
              <w:jc w:val="both"/>
              <w:rPr>
                <w:b w:val="0"/>
                <w:sz w:val="20"/>
                <w:szCs w:val="20"/>
              </w:rPr>
            </w:pPr>
          </w:p>
          <w:p w14:paraId="345E9D4B" w14:textId="7EC8398D" w:rsidR="00D33A22" w:rsidRPr="005A242D" w:rsidRDefault="00D65FAE" w:rsidP="005A242D">
            <w:pPr>
              <w:pStyle w:val="Prrafodelista"/>
              <w:numPr>
                <w:ilvl w:val="0"/>
                <w:numId w:val="39"/>
              </w:numPr>
              <w:ind w:left="321"/>
              <w:jc w:val="both"/>
              <w:rPr>
                <w:b w:val="0"/>
                <w:sz w:val="20"/>
                <w:szCs w:val="20"/>
              </w:rPr>
            </w:pPr>
            <w:r w:rsidRPr="005A242D">
              <w:rPr>
                <w:b w:val="0"/>
                <w:sz w:val="20"/>
                <w:szCs w:val="20"/>
              </w:rPr>
              <w:t>Alcanzará en el año 2019 unas ventas de 3546 kilos, equivalentes a $245.6 millones de pesos.</w:t>
            </w:r>
          </w:p>
          <w:p w14:paraId="2CC514EC" w14:textId="77777777" w:rsidR="00D33A22" w:rsidRPr="005A242D" w:rsidRDefault="00D33A22" w:rsidP="005A242D">
            <w:pPr>
              <w:spacing w:line="276" w:lineRule="auto"/>
              <w:ind w:left="321"/>
              <w:jc w:val="both"/>
              <w:rPr>
                <w:b w:val="0"/>
                <w:sz w:val="20"/>
                <w:szCs w:val="20"/>
              </w:rPr>
            </w:pPr>
          </w:p>
          <w:p w14:paraId="1FC070F0" w14:textId="6254CCC2" w:rsidR="00D33A22" w:rsidRPr="005A242D" w:rsidRDefault="00D65FAE" w:rsidP="005A242D">
            <w:pPr>
              <w:pStyle w:val="Prrafodelista"/>
              <w:numPr>
                <w:ilvl w:val="0"/>
                <w:numId w:val="39"/>
              </w:numPr>
              <w:ind w:left="321"/>
              <w:jc w:val="both"/>
              <w:rPr>
                <w:b w:val="0"/>
                <w:sz w:val="20"/>
                <w:szCs w:val="20"/>
              </w:rPr>
            </w:pPr>
            <w:r w:rsidRPr="005A242D">
              <w:rPr>
                <w:b w:val="0"/>
                <w:sz w:val="20"/>
                <w:szCs w:val="20"/>
              </w:rPr>
              <w:t>Obtener en el año 2019 una utilidad neta del 12% sobre las ventas netas.</w:t>
            </w:r>
          </w:p>
          <w:p w14:paraId="36121D81" w14:textId="77777777" w:rsidR="00804DCD" w:rsidRPr="005A242D" w:rsidRDefault="00804DCD" w:rsidP="005A242D">
            <w:pPr>
              <w:spacing w:line="276" w:lineRule="auto"/>
              <w:ind w:left="321"/>
              <w:jc w:val="both"/>
              <w:rPr>
                <w:b w:val="0"/>
                <w:sz w:val="20"/>
                <w:szCs w:val="20"/>
              </w:rPr>
            </w:pPr>
          </w:p>
          <w:p w14:paraId="34B95A71" w14:textId="6A40161A" w:rsidR="00D33A22" w:rsidRPr="005A242D" w:rsidRDefault="00D65FAE" w:rsidP="005A242D">
            <w:pPr>
              <w:pStyle w:val="Prrafodelista"/>
              <w:numPr>
                <w:ilvl w:val="0"/>
                <w:numId w:val="39"/>
              </w:numPr>
              <w:ind w:left="321"/>
              <w:jc w:val="both"/>
              <w:rPr>
                <w:b w:val="0"/>
                <w:sz w:val="20"/>
                <w:szCs w:val="20"/>
              </w:rPr>
            </w:pPr>
            <w:r w:rsidRPr="005A242D">
              <w:rPr>
                <w:b w:val="0"/>
                <w:sz w:val="20"/>
                <w:szCs w:val="20"/>
              </w:rPr>
              <w:t>Incrementar</w:t>
            </w:r>
            <w:r w:rsidR="00804DCD" w:rsidRPr="005A242D">
              <w:rPr>
                <w:b w:val="0"/>
                <w:sz w:val="20"/>
                <w:szCs w:val="20"/>
              </w:rPr>
              <w:t>,</w:t>
            </w:r>
            <w:r w:rsidRPr="005A242D">
              <w:rPr>
                <w:b w:val="0"/>
                <w:sz w:val="20"/>
                <w:szCs w:val="20"/>
              </w:rPr>
              <w:t xml:space="preserve"> en el año 2019</w:t>
            </w:r>
            <w:r w:rsidR="00804DCD" w:rsidRPr="005A242D">
              <w:rPr>
                <w:b w:val="0"/>
                <w:sz w:val="20"/>
                <w:szCs w:val="20"/>
              </w:rPr>
              <w:t>,</w:t>
            </w:r>
            <w:r w:rsidRPr="005A242D">
              <w:rPr>
                <w:b w:val="0"/>
                <w:sz w:val="20"/>
                <w:szCs w:val="20"/>
              </w:rPr>
              <w:t xml:space="preserve"> </w:t>
            </w:r>
            <w:r w:rsidR="00804DCD" w:rsidRPr="005A242D">
              <w:rPr>
                <w:b w:val="0"/>
                <w:sz w:val="20"/>
                <w:szCs w:val="20"/>
              </w:rPr>
              <w:t xml:space="preserve">en </w:t>
            </w:r>
            <w:r w:rsidRPr="005A242D">
              <w:rPr>
                <w:b w:val="0"/>
                <w:sz w:val="20"/>
                <w:szCs w:val="20"/>
              </w:rPr>
              <w:t>un 2%</w:t>
            </w:r>
            <w:r w:rsidR="00804DCD" w:rsidRPr="005A242D">
              <w:rPr>
                <w:b w:val="0"/>
                <w:sz w:val="20"/>
                <w:szCs w:val="20"/>
              </w:rPr>
              <w:t>,</w:t>
            </w:r>
            <w:r w:rsidRPr="005A242D">
              <w:rPr>
                <w:b w:val="0"/>
                <w:sz w:val="20"/>
                <w:szCs w:val="20"/>
              </w:rPr>
              <w:t xml:space="preserve"> la participación en el mercado, para alcanzar un total de 18%</w:t>
            </w:r>
          </w:p>
          <w:p w14:paraId="45CF5DD1" w14:textId="77777777" w:rsidR="00D33A22" w:rsidRDefault="00D33A22">
            <w:pPr>
              <w:spacing w:line="276" w:lineRule="auto"/>
              <w:jc w:val="both"/>
              <w:rPr>
                <w:b w:val="0"/>
                <w:sz w:val="20"/>
                <w:szCs w:val="20"/>
              </w:rPr>
            </w:pPr>
          </w:p>
          <w:p w14:paraId="3F4F00AE" w14:textId="77777777" w:rsidR="00D33A22" w:rsidRDefault="00D65FAE">
            <w:pPr>
              <w:spacing w:line="276" w:lineRule="auto"/>
              <w:jc w:val="both"/>
              <w:rPr>
                <w:sz w:val="20"/>
                <w:szCs w:val="20"/>
              </w:rPr>
            </w:pPr>
            <w:r>
              <w:rPr>
                <w:sz w:val="20"/>
                <w:szCs w:val="20"/>
              </w:rPr>
              <w:t>Objetivos de ventas</w:t>
            </w:r>
          </w:p>
          <w:p w14:paraId="54D9E050" w14:textId="77777777" w:rsidR="00D33A22" w:rsidRDefault="00D33A22">
            <w:pPr>
              <w:spacing w:line="276" w:lineRule="auto"/>
              <w:jc w:val="both"/>
              <w:rPr>
                <w:b w:val="0"/>
                <w:sz w:val="20"/>
                <w:szCs w:val="20"/>
              </w:rPr>
            </w:pPr>
          </w:p>
          <w:p w14:paraId="457F3361" w14:textId="77777777" w:rsidR="00D33A22" w:rsidRDefault="00D65FAE">
            <w:pPr>
              <w:spacing w:line="276" w:lineRule="auto"/>
              <w:jc w:val="both"/>
              <w:rPr>
                <w:b w:val="0"/>
                <w:sz w:val="20"/>
                <w:szCs w:val="20"/>
              </w:rPr>
            </w:pPr>
            <w:r>
              <w:rPr>
                <w:b w:val="0"/>
                <w:sz w:val="20"/>
                <w:szCs w:val="20"/>
              </w:rPr>
              <w:t>Estos deben estar claramente definidos y reflejados en el plan de</w:t>
            </w:r>
            <w:r>
              <w:rPr>
                <w:b w:val="0"/>
                <w:i/>
                <w:sz w:val="20"/>
                <w:szCs w:val="20"/>
              </w:rPr>
              <w:t xml:space="preserve"> marketing</w:t>
            </w:r>
            <w:r>
              <w:rPr>
                <w:b w:val="0"/>
                <w:sz w:val="20"/>
                <w:szCs w:val="20"/>
              </w:rPr>
              <w:t xml:space="preserve"> y ventas; siendo necesario que su conocimiento sea bien comprendido por toda la organización.</w:t>
            </w:r>
          </w:p>
          <w:p w14:paraId="7AE0734C" w14:textId="77777777" w:rsidR="00804DCD" w:rsidRDefault="00804DCD">
            <w:pPr>
              <w:spacing w:line="276" w:lineRule="auto"/>
              <w:jc w:val="both"/>
              <w:rPr>
                <w:b w:val="0"/>
                <w:sz w:val="20"/>
                <w:szCs w:val="20"/>
              </w:rPr>
            </w:pPr>
          </w:p>
          <w:p w14:paraId="3BE2F3AB" w14:textId="0FB41B9B" w:rsidR="00D33A22" w:rsidRDefault="00D65FAE">
            <w:pPr>
              <w:spacing w:line="276" w:lineRule="auto"/>
              <w:jc w:val="both"/>
              <w:rPr>
                <w:b w:val="0"/>
                <w:sz w:val="20"/>
                <w:szCs w:val="20"/>
              </w:rPr>
            </w:pPr>
            <w:r>
              <w:rPr>
                <w:b w:val="0"/>
                <w:sz w:val="20"/>
                <w:szCs w:val="20"/>
              </w:rPr>
              <w:t>Para definir los objetivos se debe</w:t>
            </w:r>
            <w:r w:rsidR="00804DCD">
              <w:rPr>
                <w:b w:val="0"/>
                <w:sz w:val="20"/>
                <w:szCs w:val="20"/>
              </w:rPr>
              <w:t>n</w:t>
            </w:r>
            <w:r>
              <w:rPr>
                <w:b w:val="0"/>
                <w:sz w:val="20"/>
                <w:szCs w:val="20"/>
              </w:rPr>
              <w:t xml:space="preserve"> tener en cuenta los factores cuantitativos y cualitativos que se mencionaran a continuación:</w:t>
            </w:r>
          </w:p>
          <w:p w14:paraId="0B93B97E" w14:textId="77777777" w:rsidR="00804DCD" w:rsidRDefault="00804DCD">
            <w:pPr>
              <w:spacing w:line="276" w:lineRule="auto"/>
              <w:jc w:val="both"/>
              <w:rPr>
                <w:b w:val="0"/>
                <w:sz w:val="20"/>
                <w:szCs w:val="20"/>
              </w:rPr>
            </w:pPr>
          </w:p>
          <w:p w14:paraId="0CAAC263" w14:textId="77777777" w:rsidR="00D33A22" w:rsidRDefault="00D65FAE">
            <w:pPr>
              <w:spacing w:line="276" w:lineRule="auto"/>
              <w:jc w:val="both"/>
              <w:rPr>
                <w:b w:val="0"/>
                <w:sz w:val="20"/>
                <w:szCs w:val="20"/>
              </w:rPr>
            </w:pPr>
            <w:r>
              <w:rPr>
                <w:sz w:val="20"/>
                <w:szCs w:val="20"/>
              </w:rPr>
              <w:t>Factores cuantitativos de los objetivos</w:t>
            </w:r>
            <w:r>
              <w:rPr>
                <w:b w:val="0"/>
                <w:sz w:val="20"/>
                <w:szCs w:val="20"/>
              </w:rPr>
              <w:t>: Son factores que se pueden medir en términos numéricos, como el tiempo, costos fijos o costos de operación, entre otros.</w:t>
            </w:r>
          </w:p>
          <w:p w14:paraId="0DF00C96" w14:textId="77777777" w:rsidR="00D33A22" w:rsidRDefault="00D33A22">
            <w:pPr>
              <w:spacing w:line="276" w:lineRule="auto"/>
              <w:jc w:val="both"/>
              <w:rPr>
                <w:ins w:id="18" w:author="liliana victoria morales gualdron" w:date="2020-10-16T18:18:00Z"/>
                <w:b w:val="0"/>
                <w:sz w:val="20"/>
                <w:szCs w:val="20"/>
              </w:rPr>
            </w:pPr>
          </w:p>
          <w:p w14:paraId="4D1F87F2" w14:textId="77777777" w:rsidR="00D33A22" w:rsidRDefault="00D65FAE">
            <w:pPr>
              <w:spacing w:line="276" w:lineRule="auto"/>
              <w:jc w:val="both"/>
              <w:rPr>
                <w:b w:val="0"/>
                <w:sz w:val="20"/>
                <w:szCs w:val="20"/>
              </w:rPr>
            </w:pPr>
            <w:r>
              <w:rPr>
                <w:b w:val="0"/>
                <w:sz w:val="20"/>
                <w:szCs w:val="20"/>
              </w:rPr>
              <w:t>Objetivos de este tipo son los siguientes:</w:t>
            </w:r>
          </w:p>
          <w:p w14:paraId="4DAF2442" w14:textId="77777777" w:rsidR="00D33A22" w:rsidRDefault="00D33A22">
            <w:pPr>
              <w:spacing w:line="276" w:lineRule="auto"/>
              <w:jc w:val="both"/>
              <w:rPr>
                <w:b w:val="0"/>
                <w:sz w:val="20"/>
                <w:szCs w:val="20"/>
              </w:rPr>
            </w:pPr>
          </w:p>
          <w:p w14:paraId="530ECD8B" w14:textId="77777777" w:rsidR="00D33A22" w:rsidRDefault="00D65FAE">
            <w:pPr>
              <w:numPr>
                <w:ilvl w:val="0"/>
                <w:numId w:val="31"/>
              </w:numPr>
              <w:pBdr>
                <w:top w:val="nil"/>
                <w:left w:val="nil"/>
                <w:bottom w:val="nil"/>
                <w:right w:val="nil"/>
                <w:between w:val="nil"/>
              </w:pBdr>
              <w:spacing w:line="276" w:lineRule="auto"/>
              <w:jc w:val="both"/>
              <w:rPr>
                <w:b w:val="0"/>
                <w:color w:val="000000"/>
                <w:sz w:val="20"/>
                <w:szCs w:val="20"/>
              </w:rPr>
            </w:pPr>
            <w:r>
              <w:rPr>
                <w:b w:val="0"/>
                <w:color w:val="000000"/>
                <w:sz w:val="20"/>
                <w:szCs w:val="20"/>
              </w:rPr>
              <w:t>Tendencias de ventas y de participación.</w:t>
            </w:r>
          </w:p>
          <w:p w14:paraId="79F037F7" w14:textId="77777777" w:rsidR="00D33A22" w:rsidRDefault="00D65FAE">
            <w:pPr>
              <w:numPr>
                <w:ilvl w:val="0"/>
                <w:numId w:val="31"/>
              </w:numPr>
              <w:pBdr>
                <w:top w:val="nil"/>
                <w:left w:val="nil"/>
                <w:bottom w:val="nil"/>
                <w:right w:val="nil"/>
                <w:between w:val="nil"/>
              </w:pBdr>
              <w:spacing w:line="276" w:lineRule="auto"/>
              <w:jc w:val="both"/>
              <w:rPr>
                <w:b w:val="0"/>
                <w:color w:val="000000"/>
                <w:sz w:val="20"/>
                <w:szCs w:val="20"/>
              </w:rPr>
            </w:pPr>
            <w:r>
              <w:rPr>
                <w:b w:val="0"/>
                <w:color w:val="000000"/>
                <w:sz w:val="20"/>
                <w:szCs w:val="20"/>
              </w:rPr>
              <w:t>Ventas del mercado.</w:t>
            </w:r>
          </w:p>
          <w:p w14:paraId="0FA00335" w14:textId="77777777" w:rsidR="00D33A22" w:rsidRDefault="00D65FAE">
            <w:pPr>
              <w:numPr>
                <w:ilvl w:val="0"/>
                <w:numId w:val="31"/>
              </w:numPr>
              <w:pBdr>
                <w:top w:val="nil"/>
                <w:left w:val="nil"/>
                <w:bottom w:val="nil"/>
                <w:right w:val="nil"/>
                <w:between w:val="nil"/>
              </w:pBdr>
              <w:spacing w:line="276" w:lineRule="auto"/>
              <w:jc w:val="both"/>
              <w:rPr>
                <w:b w:val="0"/>
                <w:color w:val="000000"/>
                <w:sz w:val="20"/>
                <w:szCs w:val="20"/>
              </w:rPr>
            </w:pPr>
            <w:r>
              <w:rPr>
                <w:b w:val="0"/>
                <w:color w:val="000000"/>
                <w:sz w:val="20"/>
                <w:szCs w:val="20"/>
              </w:rPr>
              <w:t>Tendencias de participación en el mercado.</w:t>
            </w:r>
          </w:p>
          <w:p w14:paraId="08A7C121" w14:textId="77777777" w:rsidR="00D33A22" w:rsidRDefault="00D65FAE">
            <w:pPr>
              <w:numPr>
                <w:ilvl w:val="0"/>
                <w:numId w:val="31"/>
              </w:numPr>
              <w:pBdr>
                <w:top w:val="nil"/>
                <w:left w:val="nil"/>
                <w:bottom w:val="nil"/>
                <w:right w:val="nil"/>
                <w:between w:val="nil"/>
              </w:pBdr>
              <w:spacing w:line="276" w:lineRule="auto"/>
              <w:jc w:val="both"/>
              <w:rPr>
                <w:b w:val="0"/>
                <w:color w:val="000000"/>
                <w:sz w:val="20"/>
                <w:szCs w:val="20"/>
              </w:rPr>
            </w:pPr>
            <w:r>
              <w:rPr>
                <w:b w:val="0"/>
                <w:color w:val="000000"/>
                <w:sz w:val="20"/>
                <w:szCs w:val="20"/>
              </w:rPr>
              <w:t>Tamaño y tendencia del grupo objetivo.</w:t>
            </w:r>
          </w:p>
          <w:p w14:paraId="26A8BD4C" w14:textId="77777777" w:rsidR="00D33A22" w:rsidRDefault="00D65FAE">
            <w:pPr>
              <w:numPr>
                <w:ilvl w:val="0"/>
                <w:numId w:val="31"/>
              </w:numPr>
              <w:pBdr>
                <w:top w:val="nil"/>
                <w:left w:val="nil"/>
                <w:bottom w:val="nil"/>
                <w:right w:val="nil"/>
                <w:between w:val="nil"/>
              </w:pBdr>
              <w:spacing w:line="276" w:lineRule="auto"/>
              <w:jc w:val="both"/>
              <w:rPr>
                <w:b w:val="0"/>
                <w:color w:val="000000"/>
                <w:sz w:val="20"/>
                <w:szCs w:val="20"/>
              </w:rPr>
            </w:pPr>
            <w:r>
              <w:rPr>
                <w:b w:val="0"/>
                <w:color w:val="000000"/>
                <w:sz w:val="20"/>
                <w:szCs w:val="20"/>
              </w:rPr>
              <w:t>Consideraciones de presupuesto, utilidades y precios.</w:t>
            </w:r>
          </w:p>
          <w:p w14:paraId="3272C9D4" w14:textId="77777777" w:rsidR="00D33A22" w:rsidRDefault="00D33A22">
            <w:pPr>
              <w:spacing w:line="276" w:lineRule="auto"/>
              <w:jc w:val="both"/>
              <w:rPr>
                <w:b w:val="0"/>
                <w:sz w:val="20"/>
                <w:szCs w:val="20"/>
              </w:rPr>
            </w:pPr>
          </w:p>
          <w:p w14:paraId="78B58CD9" w14:textId="77777777" w:rsidR="00D33A22" w:rsidRDefault="00D65FAE">
            <w:pPr>
              <w:spacing w:line="276" w:lineRule="auto"/>
              <w:jc w:val="both"/>
              <w:rPr>
                <w:color w:val="9900FF"/>
                <w:sz w:val="20"/>
                <w:szCs w:val="20"/>
              </w:rPr>
            </w:pPr>
            <w:r>
              <w:rPr>
                <w:sz w:val="20"/>
                <w:szCs w:val="20"/>
              </w:rPr>
              <w:t xml:space="preserve">Factores cualitativos de los objetivos: </w:t>
            </w:r>
            <w:r>
              <w:rPr>
                <w:b w:val="0"/>
                <w:sz w:val="20"/>
                <w:szCs w:val="20"/>
              </w:rPr>
              <w:t xml:space="preserve">Son factores de difícil medición numérica, tal es el caso de la medición del clima laboral de la empresa. Son útiles para tomar decisiones sobre la base de la intuición, las opiniones de expertos o de necesidades de la clientela. </w:t>
            </w:r>
          </w:p>
          <w:p w14:paraId="67E961EE" w14:textId="77777777" w:rsidR="00D33A22" w:rsidRDefault="00D33A22">
            <w:pPr>
              <w:spacing w:line="276" w:lineRule="auto"/>
              <w:jc w:val="both"/>
              <w:rPr>
                <w:b w:val="0"/>
                <w:sz w:val="20"/>
                <w:szCs w:val="20"/>
              </w:rPr>
            </w:pPr>
          </w:p>
          <w:p w14:paraId="7F5EE676" w14:textId="77777777" w:rsidR="00D33A22" w:rsidRDefault="00D65FAE">
            <w:pPr>
              <w:spacing w:line="276" w:lineRule="auto"/>
              <w:jc w:val="both"/>
              <w:rPr>
                <w:sz w:val="20"/>
                <w:szCs w:val="20"/>
              </w:rPr>
            </w:pPr>
            <w:r>
              <w:rPr>
                <w:sz w:val="20"/>
                <w:szCs w:val="20"/>
              </w:rPr>
              <w:t>Ejemplo de ellos:</w:t>
            </w:r>
          </w:p>
          <w:p w14:paraId="76BC387F" w14:textId="77777777" w:rsidR="00D33A22" w:rsidRDefault="00D33A22">
            <w:pPr>
              <w:spacing w:line="276" w:lineRule="auto"/>
              <w:jc w:val="both"/>
              <w:rPr>
                <w:b w:val="0"/>
                <w:sz w:val="20"/>
                <w:szCs w:val="20"/>
              </w:rPr>
            </w:pPr>
          </w:p>
          <w:p w14:paraId="2DD05540" w14:textId="77777777" w:rsidR="00D33A22" w:rsidRDefault="00D65FAE">
            <w:pPr>
              <w:numPr>
                <w:ilvl w:val="0"/>
                <w:numId w:val="33"/>
              </w:numPr>
              <w:pBdr>
                <w:top w:val="nil"/>
                <w:left w:val="nil"/>
                <w:bottom w:val="nil"/>
                <w:right w:val="nil"/>
                <w:between w:val="nil"/>
              </w:pBdr>
              <w:spacing w:line="276" w:lineRule="auto"/>
              <w:jc w:val="both"/>
              <w:rPr>
                <w:b w:val="0"/>
                <w:color w:val="000000"/>
                <w:sz w:val="20"/>
                <w:szCs w:val="20"/>
              </w:rPr>
            </w:pPr>
            <w:r>
              <w:rPr>
                <w:b w:val="0"/>
                <w:color w:val="000000"/>
                <w:sz w:val="20"/>
                <w:szCs w:val="20"/>
              </w:rPr>
              <w:t>Ajuste de los objetivos con base en la estimación de factores de la economía.</w:t>
            </w:r>
          </w:p>
          <w:p w14:paraId="2C634E7E" w14:textId="77777777" w:rsidR="00D33A22" w:rsidRDefault="00D65FAE">
            <w:pPr>
              <w:numPr>
                <w:ilvl w:val="0"/>
                <w:numId w:val="33"/>
              </w:numPr>
              <w:pBdr>
                <w:top w:val="nil"/>
                <w:left w:val="nil"/>
                <w:bottom w:val="nil"/>
                <w:right w:val="nil"/>
                <w:between w:val="nil"/>
              </w:pBdr>
              <w:spacing w:line="276" w:lineRule="auto"/>
              <w:jc w:val="both"/>
              <w:rPr>
                <w:b w:val="0"/>
                <w:color w:val="000000"/>
                <w:sz w:val="20"/>
                <w:szCs w:val="20"/>
              </w:rPr>
            </w:pPr>
            <w:r>
              <w:rPr>
                <w:b w:val="0"/>
                <w:color w:val="000000"/>
                <w:sz w:val="20"/>
                <w:szCs w:val="20"/>
              </w:rPr>
              <w:t>Competencia.</w:t>
            </w:r>
          </w:p>
          <w:p w14:paraId="78C7143B" w14:textId="77777777" w:rsidR="00D33A22" w:rsidRDefault="00D65FAE">
            <w:pPr>
              <w:numPr>
                <w:ilvl w:val="0"/>
                <w:numId w:val="33"/>
              </w:numPr>
              <w:pBdr>
                <w:top w:val="nil"/>
                <w:left w:val="nil"/>
                <w:bottom w:val="nil"/>
                <w:right w:val="nil"/>
                <w:between w:val="nil"/>
              </w:pBdr>
              <w:spacing w:line="276" w:lineRule="auto"/>
              <w:jc w:val="both"/>
              <w:rPr>
                <w:b w:val="0"/>
                <w:color w:val="000000"/>
                <w:sz w:val="20"/>
                <w:szCs w:val="20"/>
              </w:rPr>
            </w:pPr>
            <w:r>
              <w:rPr>
                <w:b w:val="0"/>
                <w:color w:val="000000"/>
                <w:sz w:val="20"/>
                <w:szCs w:val="20"/>
              </w:rPr>
              <w:t>Ciclo de vida del producto.</w:t>
            </w:r>
          </w:p>
          <w:p w14:paraId="0BAC12A3" w14:textId="77777777" w:rsidR="00D33A22" w:rsidRDefault="00D65FAE">
            <w:pPr>
              <w:spacing w:line="276" w:lineRule="auto"/>
              <w:jc w:val="both"/>
              <w:rPr>
                <w:sz w:val="20"/>
                <w:szCs w:val="20"/>
              </w:rPr>
            </w:pPr>
            <w:r>
              <w:rPr>
                <w:sz w:val="20"/>
                <w:szCs w:val="20"/>
              </w:rPr>
              <w:lastRenderedPageBreak/>
              <w:t>[22]</w:t>
            </w:r>
          </w:p>
          <w:p w14:paraId="6353B6AD" w14:textId="77777777" w:rsidR="00D33A22" w:rsidRDefault="00D65FAE">
            <w:pPr>
              <w:spacing w:line="276" w:lineRule="auto"/>
              <w:jc w:val="both"/>
              <w:rPr>
                <w:sz w:val="20"/>
                <w:szCs w:val="20"/>
              </w:rPr>
            </w:pPr>
            <w:r>
              <w:rPr>
                <w:sz w:val="20"/>
                <w:szCs w:val="20"/>
              </w:rPr>
              <w:t>4.2 Estrategia básica del mercadeo</w:t>
            </w:r>
          </w:p>
          <w:p w14:paraId="1D940548" w14:textId="77777777" w:rsidR="00D33A22" w:rsidRDefault="00D33A22">
            <w:pPr>
              <w:spacing w:line="276" w:lineRule="auto"/>
              <w:jc w:val="both"/>
              <w:rPr>
                <w:b w:val="0"/>
                <w:sz w:val="20"/>
                <w:szCs w:val="20"/>
              </w:rPr>
            </w:pPr>
          </w:p>
          <w:p w14:paraId="529B6D5A" w14:textId="36E14990" w:rsidR="00D33A22" w:rsidRDefault="00D65FAE">
            <w:pPr>
              <w:spacing w:line="276" w:lineRule="auto"/>
              <w:jc w:val="both"/>
              <w:rPr>
                <w:b w:val="0"/>
                <w:sz w:val="20"/>
                <w:szCs w:val="20"/>
              </w:rPr>
            </w:pPr>
            <w:r>
              <w:rPr>
                <w:b w:val="0"/>
                <w:sz w:val="20"/>
                <w:szCs w:val="20"/>
              </w:rPr>
              <w:t xml:space="preserve">Dentro de las estrategias básicas y relevantes para el </w:t>
            </w:r>
            <w:r>
              <w:rPr>
                <w:b w:val="0"/>
                <w:i/>
                <w:sz w:val="20"/>
                <w:szCs w:val="20"/>
              </w:rPr>
              <w:t>marketing,</w:t>
            </w:r>
            <w:r>
              <w:rPr>
                <w:b w:val="0"/>
                <w:sz w:val="20"/>
                <w:szCs w:val="20"/>
              </w:rPr>
              <w:t xml:space="preserve"> la</w:t>
            </w:r>
            <w:r w:rsidR="00804DCD">
              <w:rPr>
                <w:b w:val="0"/>
                <w:sz w:val="20"/>
                <w:szCs w:val="20"/>
              </w:rPr>
              <w:t>s</w:t>
            </w:r>
            <w:r>
              <w:rPr>
                <w:b w:val="0"/>
                <w:sz w:val="20"/>
                <w:szCs w:val="20"/>
              </w:rPr>
              <w:t xml:space="preserve"> más importantes </w:t>
            </w:r>
            <w:r w:rsidR="00804DCD">
              <w:rPr>
                <w:b w:val="0"/>
                <w:sz w:val="20"/>
                <w:szCs w:val="20"/>
              </w:rPr>
              <w:t xml:space="preserve">son </w:t>
            </w:r>
            <w:r>
              <w:rPr>
                <w:b w:val="0"/>
                <w:sz w:val="20"/>
                <w:szCs w:val="20"/>
              </w:rPr>
              <w:t>la demanda primaria y la demanda selectiva</w:t>
            </w:r>
            <w:r w:rsidR="00804DCD">
              <w:rPr>
                <w:b w:val="0"/>
                <w:sz w:val="20"/>
                <w:szCs w:val="20"/>
              </w:rPr>
              <w:t>,</w:t>
            </w:r>
            <w:r>
              <w:rPr>
                <w:b w:val="0"/>
                <w:sz w:val="20"/>
                <w:szCs w:val="20"/>
              </w:rPr>
              <w:t xml:space="preserve"> las cuales se abordarán a continuación:</w:t>
            </w:r>
          </w:p>
          <w:p w14:paraId="2FBEF980" w14:textId="77777777" w:rsidR="00D33A22" w:rsidRDefault="00D33A22">
            <w:pPr>
              <w:spacing w:line="276" w:lineRule="auto"/>
              <w:jc w:val="both"/>
              <w:rPr>
                <w:sz w:val="20"/>
                <w:szCs w:val="20"/>
              </w:rPr>
            </w:pPr>
          </w:p>
          <w:p w14:paraId="4C767B3E" w14:textId="77777777" w:rsidR="00D33A22" w:rsidRDefault="00D65FAE">
            <w:pPr>
              <w:spacing w:line="276" w:lineRule="auto"/>
              <w:jc w:val="both"/>
              <w:rPr>
                <w:sz w:val="20"/>
                <w:szCs w:val="20"/>
              </w:rPr>
            </w:pPr>
            <w:r>
              <w:rPr>
                <w:sz w:val="20"/>
                <w:szCs w:val="20"/>
              </w:rPr>
              <w:t>Estrategias para estimular la demanda primaria</w:t>
            </w:r>
          </w:p>
          <w:p w14:paraId="7862C7E5" w14:textId="77777777" w:rsidR="00D33A22" w:rsidRDefault="00D65FAE">
            <w:pPr>
              <w:spacing w:line="276" w:lineRule="auto"/>
              <w:jc w:val="both"/>
              <w:rPr>
                <w:b w:val="0"/>
                <w:sz w:val="20"/>
                <w:szCs w:val="20"/>
              </w:rPr>
            </w:pPr>
            <w:r>
              <w:rPr>
                <w:b w:val="0"/>
                <w:sz w:val="20"/>
                <w:szCs w:val="20"/>
              </w:rPr>
              <w:t>Para el caso de la demanda primaria se plantean las siguientes estrategias como elementos que la estimulan:</w:t>
            </w:r>
          </w:p>
          <w:p w14:paraId="009B9C40" w14:textId="77777777" w:rsidR="00D33A22" w:rsidRDefault="00D33A22">
            <w:pPr>
              <w:spacing w:line="276" w:lineRule="auto"/>
              <w:jc w:val="both"/>
              <w:rPr>
                <w:b w:val="0"/>
                <w:sz w:val="20"/>
                <w:szCs w:val="20"/>
              </w:rPr>
            </w:pPr>
          </w:p>
          <w:p w14:paraId="6CC5E0B2" w14:textId="77777777" w:rsidR="00D33A22" w:rsidRDefault="00D65FAE">
            <w:pPr>
              <w:numPr>
                <w:ilvl w:val="0"/>
                <w:numId w:val="3"/>
              </w:numPr>
              <w:pBdr>
                <w:top w:val="nil"/>
                <w:left w:val="nil"/>
                <w:bottom w:val="nil"/>
                <w:right w:val="nil"/>
                <w:between w:val="nil"/>
              </w:pBdr>
              <w:spacing w:line="276" w:lineRule="auto"/>
              <w:jc w:val="both"/>
              <w:rPr>
                <w:b w:val="0"/>
                <w:color w:val="000000"/>
                <w:sz w:val="20"/>
                <w:szCs w:val="20"/>
              </w:rPr>
            </w:pPr>
            <w:r>
              <w:rPr>
                <w:b w:val="0"/>
                <w:sz w:val="20"/>
                <w:szCs w:val="20"/>
              </w:rPr>
              <w:t>Diseñar mecanismos</w:t>
            </w:r>
            <w:r>
              <w:rPr>
                <w:b w:val="0"/>
                <w:color w:val="000000"/>
                <w:sz w:val="20"/>
                <w:szCs w:val="20"/>
              </w:rPr>
              <w:t xml:space="preserve"> para aumentar el nivel de demanda de una forma o clase de producto.</w:t>
            </w:r>
          </w:p>
          <w:p w14:paraId="7E49F543" w14:textId="7BCFD746" w:rsidR="00D33A22" w:rsidRDefault="00D65FAE">
            <w:pPr>
              <w:numPr>
                <w:ilvl w:val="0"/>
                <w:numId w:val="7"/>
              </w:numPr>
              <w:pBdr>
                <w:top w:val="nil"/>
                <w:left w:val="nil"/>
                <w:bottom w:val="nil"/>
                <w:right w:val="nil"/>
                <w:between w:val="nil"/>
              </w:pBdr>
              <w:spacing w:line="276" w:lineRule="auto"/>
              <w:jc w:val="both"/>
              <w:rPr>
                <w:b w:val="0"/>
                <w:color w:val="000000"/>
                <w:sz w:val="20"/>
                <w:szCs w:val="20"/>
              </w:rPr>
            </w:pPr>
            <w:r>
              <w:rPr>
                <w:b w:val="0"/>
                <w:color w:val="000000"/>
                <w:sz w:val="20"/>
                <w:szCs w:val="20"/>
              </w:rPr>
              <w:t>Buscar nuevas fuentes de demanda en no usuarios y en usuarios actuales</w:t>
            </w:r>
            <w:r w:rsidR="00804DCD">
              <w:rPr>
                <w:b w:val="0"/>
                <w:color w:val="000000"/>
                <w:sz w:val="20"/>
                <w:szCs w:val="20"/>
              </w:rPr>
              <w:t>.</w:t>
            </w:r>
          </w:p>
          <w:p w14:paraId="76530698" w14:textId="77777777" w:rsidR="00D33A22" w:rsidRDefault="00D33A22">
            <w:pPr>
              <w:spacing w:line="276" w:lineRule="auto"/>
              <w:jc w:val="both"/>
              <w:rPr>
                <w:b w:val="0"/>
                <w:sz w:val="20"/>
                <w:szCs w:val="20"/>
              </w:rPr>
            </w:pPr>
          </w:p>
          <w:p w14:paraId="6A30EDC7" w14:textId="77777777" w:rsidR="00D33A22" w:rsidRDefault="00D65FAE">
            <w:pPr>
              <w:spacing w:line="276" w:lineRule="auto"/>
              <w:jc w:val="both"/>
              <w:rPr>
                <w:b w:val="0"/>
                <w:sz w:val="20"/>
                <w:szCs w:val="20"/>
              </w:rPr>
            </w:pPr>
            <w:r>
              <w:rPr>
                <w:b w:val="0"/>
                <w:sz w:val="20"/>
                <w:szCs w:val="20"/>
              </w:rPr>
              <w:t>La demanda primaria requiere del desarrollo de estrategias para atraer a los no usuarios; algunas de las alternativas planteadas para el logro de este objetivo son:</w:t>
            </w:r>
          </w:p>
          <w:p w14:paraId="721ECF2B" w14:textId="77777777" w:rsidR="00D33A22" w:rsidRDefault="00D33A22">
            <w:pPr>
              <w:spacing w:line="276" w:lineRule="auto"/>
              <w:jc w:val="both"/>
              <w:rPr>
                <w:b w:val="0"/>
                <w:sz w:val="20"/>
                <w:szCs w:val="20"/>
              </w:rPr>
            </w:pPr>
          </w:p>
          <w:p w14:paraId="22FEA9B2" w14:textId="77777777" w:rsidR="00D33A22" w:rsidRDefault="00D65FAE">
            <w:pPr>
              <w:numPr>
                <w:ilvl w:val="0"/>
                <w:numId w:val="13"/>
              </w:numPr>
              <w:pBdr>
                <w:top w:val="nil"/>
                <w:left w:val="nil"/>
                <w:bottom w:val="nil"/>
                <w:right w:val="nil"/>
                <w:between w:val="nil"/>
              </w:pBdr>
              <w:spacing w:line="276" w:lineRule="auto"/>
              <w:jc w:val="both"/>
              <w:rPr>
                <w:b w:val="0"/>
                <w:color w:val="000000"/>
                <w:sz w:val="20"/>
                <w:szCs w:val="20"/>
              </w:rPr>
            </w:pPr>
            <w:r>
              <w:rPr>
                <w:b w:val="0"/>
                <w:color w:val="000000"/>
                <w:sz w:val="20"/>
                <w:szCs w:val="20"/>
              </w:rPr>
              <w:t>Aumentar la disposición de compra.</w:t>
            </w:r>
          </w:p>
          <w:p w14:paraId="1EC0DBEC" w14:textId="77777777" w:rsidR="00D33A22" w:rsidRDefault="00D65FAE">
            <w:pPr>
              <w:numPr>
                <w:ilvl w:val="0"/>
                <w:numId w:val="13"/>
              </w:numPr>
              <w:pBdr>
                <w:top w:val="nil"/>
                <w:left w:val="nil"/>
                <w:bottom w:val="nil"/>
                <w:right w:val="nil"/>
                <w:between w:val="nil"/>
              </w:pBdr>
              <w:spacing w:line="276" w:lineRule="auto"/>
              <w:jc w:val="both"/>
              <w:rPr>
                <w:b w:val="0"/>
                <w:color w:val="000000"/>
                <w:sz w:val="20"/>
                <w:szCs w:val="20"/>
              </w:rPr>
            </w:pPr>
            <w:r>
              <w:rPr>
                <w:b w:val="0"/>
                <w:color w:val="000000"/>
                <w:sz w:val="20"/>
                <w:szCs w:val="20"/>
              </w:rPr>
              <w:t>Demostrar los beneficios con que ya cuenta el producto.</w:t>
            </w:r>
          </w:p>
          <w:p w14:paraId="67C1A06F" w14:textId="77777777" w:rsidR="00D33A22" w:rsidRDefault="00D65FAE">
            <w:pPr>
              <w:numPr>
                <w:ilvl w:val="0"/>
                <w:numId w:val="13"/>
              </w:numPr>
              <w:pBdr>
                <w:top w:val="nil"/>
                <w:left w:val="nil"/>
                <w:bottom w:val="nil"/>
                <w:right w:val="nil"/>
                <w:between w:val="nil"/>
              </w:pBdr>
              <w:spacing w:line="276" w:lineRule="auto"/>
              <w:jc w:val="both"/>
              <w:rPr>
                <w:b w:val="0"/>
                <w:color w:val="000000"/>
                <w:sz w:val="20"/>
                <w:szCs w:val="20"/>
              </w:rPr>
            </w:pPr>
            <w:r>
              <w:rPr>
                <w:b w:val="0"/>
                <w:color w:val="000000"/>
                <w:sz w:val="20"/>
                <w:szCs w:val="20"/>
              </w:rPr>
              <w:t>Demostrar o promover nuevos beneficios de los productos existentes (mejoras).</w:t>
            </w:r>
          </w:p>
          <w:p w14:paraId="0A34A8E8" w14:textId="77777777" w:rsidR="00D33A22" w:rsidRDefault="00D65FAE">
            <w:pPr>
              <w:numPr>
                <w:ilvl w:val="0"/>
                <w:numId w:val="25"/>
              </w:numPr>
              <w:pBdr>
                <w:top w:val="nil"/>
                <w:left w:val="nil"/>
                <w:bottom w:val="nil"/>
                <w:right w:val="nil"/>
                <w:between w:val="nil"/>
              </w:pBdr>
              <w:spacing w:line="276" w:lineRule="auto"/>
              <w:jc w:val="both"/>
              <w:rPr>
                <w:b w:val="0"/>
                <w:color w:val="000000"/>
                <w:sz w:val="20"/>
                <w:szCs w:val="20"/>
              </w:rPr>
            </w:pPr>
            <w:r>
              <w:rPr>
                <w:b w:val="0"/>
                <w:color w:val="000000"/>
                <w:sz w:val="20"/>
                <w:szCs w:val="20"/>
              </w:rPr>
              <w:t>Ampliar las opciones de productos con beneficios que sean más atractivos para ciertos segmentos (extensiones de línea).</w:t>
            </w:r>
          </w:p>
          <w:p w14:paraId="214072F2" w14:textId="77777777" w:rsidR="00D33A22" w:rsidRDefault="00D65FAE">
            <w:pPr>
              <w:numPr>
                <w:ilvl w:val="0"/>
                <w:numId w:val="26"/>
              </w:numPr>
              <w:pBdr>
                <w:top w:val="nil"/>
                <w:left w:val="nil"/>
                <w:bottom w:val="nil"/>
                <w:right w:val="nil"/>
                <w:between w:val="nil"/>
              </w:pBdr>
              <w:spacing w:line="276" w:lineRule="auto"/>
              <w:jc w:val="both"/>
              <w:rPr>
                <w:b w:val="0"/>
                <w:color w:val="000000"/>
                <w:sz w:val="20"/>
                <w:szCs w:val="20"/>
              </w:rPr>
            </w:pPr>
            <w:r>
              <w:rPr>
                <w:b w:val="0"/>
                <w:color w:val="000000"/>
                <w:sz w:val="20"/>
                <w:szCs w:val="20"/>
              </w:rPr>
              <w:t>Aumentar en la capacidad de compra.</w:t>
            </w:r>
          </w:p>
          <w:p w14:paraId="40867D43" w14:textId="77777777" w:rsidR="00D33A22" w:rsidRDefault="00D65FAE">
            <w:pPr>
              <w:numPr>
                <w:ilvl w:val="0"/>
                <w:numId w:val="26"/>
              </w:numPr>
              <w:pBdr>
                <w:top w:val="nil"/>
                <w:left w:val="nil"/>
                <w:bottom w:val="nil"/>
                <w:right w:val="nil"/>
                <w:between w:val="nil"/>
              </w:pBdr>
              <w:spacing w:line="276" w:lineRule="auto"/>
              <w:jc w:val="both"/>
              <w:rPr>
                <w:b w:val="0"/>
                <w:color w:val="000000"/>
                <w:sz w:val="20"/>
                <w:szCs w:val="20"/>
              </w:rPr>
            </w:pPr>
            <w:r>
              <w:rPr>
                <w:b w:val="0"/>
                <w:color w:val="000000"/>
                <w:sz w:val="20"/>
                <w:szCs w:val="20"/>
              </w:rPr>
              <w:t>Reducir los precios.</w:t>
            </w:r>
          </w:p>
          <w:p w14:paraId="02805AE5" w14:textId="77777777" w:rsidR="00D33A22" w:rsidRDefault="00D65FAE">
            <w:pPr>
              <w:numPr>
                <w:ilvl w:val="0"/>
                <w:numId w:val="26"/>
              </w:numPr>
              <w:pBdr>
                <w:top w:val="nil"/>
                <w:left w:val="nil"/>
                <w:bottom w:val="nil"/>
                <w:right w:val="nil"/>
                <w:between w:val="nil"/>
              </w:pBdr>
              <w:spacing w:line="276" w:lineRule="auto"/>
              <w:jc w:val="both"/>
              <w:rPr>
                <w:b w:val="0"/>
                <w:color w:val="000000"/>
                <w:sz w:val="20"/>
                <w:szCs w:val="20"/>
              </w:rPr>
            </w:pPr>
            <w:r>
              <w:rPr>
                <w:b w:val="0"/>
                <w:color w:val="000000"/>
                <w:sz w:val="20"/>
                <w:szCs w:val="20"/>
              </w:rPr>
              <w:t>Dar facilidades de pago.</w:t>
            </w:r>
          </w:p>
          <w:p w14:paraId="112BB7B8" w14:textId="77777777" w:rsidR="00D33A22" w:rsidRDefault="00D65FAE">
            <w:pPr>
              <w:numPr>
                <w:ilvl w:val="0"/>
                <w:numId w:val="26"/>
              </w:numPr>
              <w:pBdr>
                <w:top w:val="nil"/>
                <w:left w:val="nil"/>
                <w:bottom w:val="nil"/>
                <w:right w:val="nil"/>
                <w:between w:val="nil"/>
              </w:pBdr>
              <w:spacing w:line="276" w:lineRule="auto"/>
              <w:jc w:val="both"/>
              <w:rPr>
                <w:b w:val="0"/>
                <w:color w:val="000000"/>
                <w:sz w:val="20"/>
                <w:szCs w:val="20"/>
              </w:rPr>
            </w:pPr>
            <w:r>
              <w:rPr>
                <w:b w:val="0"/>
                <w:color w:val="000000"/>
                <w:sz w:val="20"/>
                <w:szCs w:val="20"/>
              </w:rPr>
              <w:t>Mantener stock del producto.</w:t>
            </w:r>
          </w:p>
          <w:p w14:paraId="5533CDFC" w14:textId="5F5C4AE1" w:rsidR="00D33A22" w:rsidRDefault="00D65FAE">
            <w:pPr>
              <w:numPr>
                <w:ilvl w:val="0"/>
                <w:numId w:val="26"/>
              </w:numPr>
              <w:pBdr>
                <w:top w:val="nil"/>
                <w:left w:val="nil"/>
                <w:bottom w:val="nil"/>
                <w:right w:val="nil"/>
                <w:between w:val="nil"/>
              </w:pBdr>
              <w:spacing w:line="276" w:lineRule="auto"/>
              <w:jc w:val="both"/>
              <w:rPr>
                <w:b w:val="0"/>
                <w:color w:val="000000"/>
                <w:sz w:val="20"/>
                <w:szCs w:val="20"/>
              </w:rPr>
            </w:pPr>
            <w:r>
              <w:rPr>
                <w:b w:val="0"/>
                <w:color w:val="000000"/>
                <w:sz w:val="20"/>
                <w:szCs w:val="20"/>
              </w:rPr>
              <w:t xml:space="preserve">Eficiencia en la logística </w:t>
            </w:r>
            <w:r w:rsidR="004D6A39">
              <w:rPr>
                <w:b w:val="0"/>
                <w:color w:val="000000"/>
                <w:sz w:val="20"/>
                <w:szCs w:val="20"/>
              </w:rPr>
              <w:t xml:space="preserve">de </w:t>
            </w:r>
            <w:r>
              <w:rPr>
                <w:b w:val="0"/>
                <w:color w:val="000000"/>
                <w:sz w:val="20"/>
                <w:szCs w:val="20"/>
              </w:rPr>
              <w:t>despacho.</w:t>
            </w:r>
          </w:p>
          <w:p w14:paraId="3F72199C" w14:textId="77777777" w:rsidR="00D33A22" w:rsidRDefault="00D65FAE">
            <w:pPr>
              <w:numPr>
                <w:ilvl w:val="0"/>
                <w:numId w:val="26"/>
              </w:numPr>
              <w:pBdr>
                <w:top w:val="nil"/>
                <w:left w:val="nil"/>
                <w:bottom w:val="nil"/>
                <w:right w:val="nil"/>
                <w:between w:val="nil"/>
              </w:pBdr>
              <w:spacing w:line="276" w:lineRule="auto"/>
              <w:jc w:val="both"/>
              <w:rPr>
                <w:b w:val="0"/>
                <w:color w:val="000000"/>
                <w:sz w:val="20"/>
                <w:szCs w:val="20"/>
              </w:rPr>
            </w:pPr>
            <w:r>
              <w:rPr>
                <w:b w:val="0"/>
                <w:color w:val="000000"/>
                <w:sz w:val="20"/>
                <w:szCs w:val="20"/>
              </w:rPr>
              <w:t>Optimizar el inventario.</w:t>
            </w:r>
          </w:p>
          <w:p w14:paraId="174D4014" w14:textId="77777777" w:rsidR="00D33A22" w:rsidRDefault="00D33A22">
            <w:pPr>
              <w:spacing w:line="276" w:lineRule="auto"/>
              <w:jc w:val="both"/>
              <w:rPr>
                <w:b w:val="0"/>
                <w:sz w:val="20"/>
                <w:szCs w:val="20"/>
              </w:rPr>
            </w:pPr>
          </w:p>
          <w:p w14:paraId="09A000E8" w14:textId="77777777" w:rsidR="00D33A22" w:rsidRDefault="00D65FAE">
            <w:pPr>
              <w:spacing w:line="276" w:lineRule="auto"/>
              <w:jc w:val="both"/>
              <w:rPr>
                <w:sz w:val="20"/>
                <w:szCs w:val="20"/>
              </w:rPr>
            </w:pPr>
            <w:r>
              <w:rPr>
                <w:sz w:val="20"/>
                <w:szCs w:val="20"/>
              </w:rPr>
              <w:t>Estrategias para estimular la demanda selectiva</w:t>
            </w:r>
          </w:p>
          <w:p w14:paraId="72B18A6D" w14:textId="77777777" w:rsidR="004D6A39" w:rsidRDefault="004D6A39">
            <w:pPr>
              <w:spacing w:line="276" w:lineRule="auto"/>
              <w:jc w:val="both"/>
              <w:rPr>
                <w:b w:val="0"/>
                <w:sz w:val="20"/>
                <w:szCs w:val="20"/>
              </w:rPr>
            </w:pPr>
          </w:p>
          <w:p w14:paraId="5A4F7C40" w14:textId="77777777" w:rsidR="00D33A22" w:rsidRDefault="00D65FAE">
            <w:pPr>
              <w:spacing w:line="276" w:lineRule="auto"/>
              <w:jc w:val="both"/>
              <w:rPr>
                <w:b w:val="0"/>
                <w:sz w:val="20"/>
                <w:szCs w:val="20"/>
              </w:rPr>
            </w:pPr>
            <w:r>
              <w:rPr>
                <w:b w:val="0"/>
                <w:sz w:val="20"/>
                <w:szCs w:val="20"/>
              </w:rPr>
              <w:t>Los mecanismos diseñados como una oportunidad para incrementar la demanda selectiva de una marca específica, y su influencia en el mercado, refieren a tres formas diferentes de acción:</w:t>
            </w:r>
          </w:p>
          <w:p w14:paraId="365E9764" w14:textId="77777777" w:rsidR="00D33A22" w:rsidRDefault="00D33A22">
            <w:pPr>
              <w:spacing w:line="276" w:lineRule="auto"/>
              <w:jc w:val="both"/>
              <w:rPr>
                <w:b w:val="0"/>
                <w:sz w:val="20"/>
                <w:szCs w:val="20"/>
              </w:rPr>
            </w:pPr>
          </w:p>
          <w:p w14:paraId="65E29FA2" w14:textId="77777777" w:rsidR="00D33A22" w:rsidRDefault="00D65FAE">
            <w:pPr>
              <w:spacing w:line="276" w:lineRule="auto"/>
              <w:jc w:val="both"/>
              <w:rPr>
                <w:b w:val="0"/>
                <w:sz w:val="20"/>
                <w:szCs w:val="20"/>
              </w:rPr>
            </w:pPr>
            <w:r>
              <w:rPr>
                <w:b w:val="0"/>
                <w:sz w:val="20"/>
                <w:szCs w:val="20"/>
              </w:rPr>
              <w:t>Mediante la expansión del mercado servido, mediante la captación de clientes de la competencia y mediante la conservación y expansión de las ventas dentro de la base de clientes actuales de la firma.</w:t>
            </w:r>
          </w:p>
          <w:p w14:paraId="4212EE8E" w14:textId="77777777" w:rsidR="00D33A22" w:rsidRDefault="00D33A22">
            <w:pPr>
              <w:spacing w:line="276" w:lineRule="auto"/>
              <w:jc w:val="both"/>
              <w:rPr>
                <w:b w:val="0"/>
                <w:sz w:val="20"/>
                <w:szCs w:val="20"/>
              </w:rPr>
            </w:pPr>
          </w:p>
          <w:p w14:paraId="6B569C38" w14:textId="77777777" w:rsidR="00D33A22" w:rsidRDefault="00D65FAE">
            <w:pPr>
              <w:spacing w:line="276" w:lineRule="auto"/>
              <w:jc w:val="both"/>
              <w:rPr>
                <w:b w:val="0"/>
                <w:sz w:val="20"/>
                <w:szCs w:val="20"/>
              </w:rPr>
            </w:pPr>
            <w:r>
              <w:rPr>
                <w:sz w:val="20"/>
                <w:szCs w:val="20"/>
              </w:rPr>
              <w:lastRenderedPageBreak/>
              <w:t>Ampliación del mercado servido:</w:t>
            </w:r>
            <w:r>
              <w:rPr>
                <w:b w:val="0"/>
                <w:sz w:val="20"/>
                <w:szCs w:val="20"/>
              </w:rPr>
              <w:t xml:space="preserve"> el mercado servido se encuentra referido al mercado disponible al que la empresa decide dirigir sus esfuerzos del mercado meta.</w:t>
            </w:r>
          </w:p>
          <w:p w14:paraId="74B3F9FD" w14:textId="77777777" w:rsidR="00D33A22" w:rsidRDefault="00D33A22">
            <w:pPr>
              <w:spacing w:line="276" w:lineRule="auto"/>
              <w:jc w:val="both"/>
              <w:rPr>
                <w:b w:val="0"/>
                <w:sz w:val="20"/>
                <w:szCs w:val="20"/>
              </w:rPr>
            </w:pPr>
          </w:p>
          <w:p w14:paraId="378A639C" w14:textId="77777777" w:rsidR="00D33A22" w:rsidRDefault="00D65FAE">
            <w:pPr>
              <w:spacing w:line="276" w:lineRule="auto"/>
              <w:jc w:val="both"/>
              <w:rPr>
                <w:sz w:val="20"/>
                <w:szCs w:val="20"/>
              </w:rPr>
            </w:pPr>
            <w:r>
              <w:rPr>
                <w:sz w:val="20"/>
                <w:szCs w:val="20"/>
              </w:rPr>
              <w:t xml:space="preserve">Las estrategias son: </w:t>
            </w:r>
          </w:p>
          <w:p w14:paraId="531C2586" w14:textId="77777777" w:rsidR="00D33A22" w:rsidRDefault="00D33A22">
            <w:pPr>
              <w:spacing w:line="276" w:lineRule="auto"/>
              <w:jc w:val="both"/>
              <w:rPr>
                <w:b w:val="0"/>
                <w:sz w:val="20"/>
                <w:szCs w:val="20"/>
              </w:rPr>
            </w:pPr>
          </w:p>
          <w:p w14:paraId="79D854F3" w14:textId="77777777" w:rsidR="00D33A22" w:rsidRDefault="00D65FAE">
            <w:pPr>
              <w:numPr>
                <w:ilvl w:val="0"/>
                <w:numId w:val="28"/>
              </w:numPr>
              <w:pBdr>
                <w:top w:val="nil"/>
                <w:left w:val="nil"/>
                <w:bottom w:val="nil"/>
                <w:right w:val="nil"/>
                <w:between w:val="nil"/>
              </w:pBdr>
              <w:spacing w:line="276" w:lineRule="auto"/>
              <w:jc w:val="both"/>
              <w:rPr>
                <w:b w:val="0"/>
                <w:color w:val="000000"/>
                <w:sz w:val="20"/>
                <w:szCs w:val="20"/>
              </w:rPr>
            </w:pPr>
            <w:r>
              <w:rPr>
                <w:b w:val="0"/>
                <w:color w:val="000000"/>
                <w:sz w:val="20"/>
                <w:szCs w:val="20"/>
              </w:rPr>
              <w:t>Ampliar la distribución.</w:t>
            </w:r>
          </w:p>
          <w:p w14:paraId="7B3FF538" w14:textId="77777777" w:rsidR="00D33A22" w:rsidRDefault="00D65FAE">
            <w:pPr>
              <w:numPr>
                <w:ilvl w:val="0"/>
                <w:numId w:val="28"/>
              </w:numPr>
              <w:pBdr>
                <w:top w:val="nil"/>
                <w:left w:val="nil"/>
                <w:bottom w:val="nil"/>
                <w:right w:val="nil"/>
                <w:between w:val="nil"/>
              </w:pBdr>
              <w:spacing w:line="276" w:lineRule="auto"/>
              <w:jc w:val="both"/>
              <w:rPr>
                <w:b w:val="0"/>
                <w:color w:val="000000"/>
                <w:sz w:val="20"/>
                <w:szCs w:val="20"/>
              </w:rPr>
            </w:pPr>
            <w:r>
              <w:rPr>
                <w:b w:val="0"/>
                <w:color w:val="000000"/>
                <w:sz w:val="20"/>
                <w:szCs w:val="20"/>
              </w:rPr>
              <w:t>Explorar nuevos mercados geográficos.</w:t>
            </w:r>
          </w:p>
          <w:p w14:paraId="5FAF6ACA" w14:textId="77777777" w:rsidR="00D33A22" w:rsidRDefault="00D65FAE">
            <w:pPr>
              <w:numPr>
                <w:ilvl w:val="0"/>
                <w:numId w:val="28"/>
              </w:numPr>
              <w:pBdr>
                <w:top w:val="nil"/>
                <w:left w:val="nil"/>
                <w:bottom w:val="nil"/>
                <w:right w:val="nil"/>
                <w:between w:val="nil"/>
              </w:pBdr>
              <w:spacing w:line="276" w:lineRule="auto"/>
              <w:jc w:val="both"/>
              <w:rPr>
                <w:b w:val="0"/>
                <w:color w:val="000000"/>
                <w:sz w:val="20"/>
                <w:szCs w:val="20"/>
              </w:rPr>
            </w:pPr>
            <w:r>
              <w:rPr>
                <w:b w:val="0"/>
                <w:color w:val="000000"/>
                <w:sz w:val="20"/>
                <w:szCs w:val="20"/>
              </w:rPr>
              <w:t>Ampliar los canales de distribución.</w:t>
            </w:r>
          </w:p>
          <w:p w14:paraId="67A0B48D" w14:textId="77777777" w:rsidR="00D33A22" w:rsidRDefault="00D33A22">
            <w:pPr>
              <w:spacing w:line="276" w:lineRule="auto"/>
              <w:jc w:val="both"/>
              <w:rPr>
                <w:b w:val="0"/>
                <w:sz w:val="20"/>
                <w:szCs w:val="20"/>
              </w:rPr>
            </w:pPr>
          </w:p>
          <w:p w14:paraId="1B3B7804" w14:textId="77777777" w:rsidR="00D33A22" w:rsidRDefault="00D65FAE">
            <w:pPr>
              <w:spacing w:line="276" w:lineRule="auto"/>
              <w:jc w:val="both"/>
              <w:rPr>
                <w:b w:val="0"/>
                <w:sz w:val="20"/>
                <w:szCs w:val="20"/>
              </w:rPr>
            </w:pPr>
            <w:r>
              <w:rPr>
                <w:sz w:val="20"/>
                <w:szCs w:val="20"/>
              </w:rPr>
              <w:t>Captación de clientes de la competencia:</w:t>
            </w:r>
            <w:r>
              <w:rPr>
                <w:b w:val="0"/>
                <w:sz w:val="20"/>
                <w:szCs w:val="20"/>
              </w:rPr>
              <w:t xml:space="preserve"> su acción básica se centra en ofrecer los mismos beneficios que la competencia, intentando superarla de alguna forma.</w:t>
            </w:r>
          </w:p>
          <w:p w14:paraId="5377EF6B" w14:textId="77777777" w:rsidR="00D33A22" w:rsidRDefault="00D33A22">
            <w:pPr>
              <w:spacing w:line="276" w:lineRule="auto"/>
              <w:jc w:val="both"/>
              <w:rPr>
                <w:b w:val="0"/>
                <w:sz w:val="20"/>
                <w:szCs w:val="20"/>
              </w:rPr>
            </w:pPr>
          </w:p>
          <w:p w14:paraId="3B28BE07" w14:textId="77777777" w:rsidR="00D33A22" w:rsidRDefault="00D65FAE">
            <w:pPr>
              <w:spacing w:line="276" w:lineRule="auto"/>
              <w:jc w:val="both"/>
              <w:rPr>
                <w:sz w:val="20"/>
                <w:szCs w:val="20"/>
              </w:rPr>
            </w:pPr>
            <w:r>
              <w:rPr>
                <w:sz w:val="20"/>
                <w:szCs w:val="20"/>
              </w:rPr>
              <w:t xml:space="preserve">Las estrategias son: </w:t>
            </w:r>
          </w:p>
          <w:p w14:paraId="250EEA70" w14:textId="77777777" w:rsidR="00D33A22" w:rsidRDefault="00D33A22">
            <w:pPr>
              <w:spacing w:line="276" w:lineRule="auto"/>
              <w:jc w:val="both"/>
              <w:rPr>
                <w:b w:val="0"/>
                <w:sz w:val="20"/>
                <w:szCs w:val="20"/>
              </w:rPr>
            </w:pPr>
          </w:p>
          <w:p w14:paraId="484480A3" w14:textId="77777777" w:rsidR="00D33A22" w:rsidRDefault="00D65FAE">
            <w:pPr>
              <w:numPr>
                <w:ilvl w:val="0"/>
                <w:numId w:val="30"/>
              </w:numPr>
              <w:pBdr>
                <w:top w:val="nil"/>
                <w:left w:val="nil"/>
                <w:bottom w:val="nil"/>
                <w:right w:val="nil"/>
                <w:between w:val="nil"/>
              </w:pBdr>
              <w:spacing w:line="276" w:lineRule="auto"/>
              <w:jc w:val="both"/>
              <w:rPr>
                <w:b w:val="0"/>
                <w:color w:val="000000"/>
                <w:sz w:val="20"/>
                <w:szCs w:val="20"/>
              </w:rPr>
            </w:pPr>
            <w:r>
              <w:rPr>
                <w:b w:val="0"/>
                <w:sz w:val="20"/>
                <w:szCs w:val="20"/>
              </w:rPr>
              <w:t>Ampliar</w:t>
            </w:r>
            <w:r>
              <w:rPr>
                <w:b w:val="0"/>
                <w:color w:val="000000"/>
                <w:sz w:val="20"/>
                <w:szCs w:val="20"/>
              </w:rPr>
              <w:t xml:space="preserve"> el surtido.</w:t>
            </w:r>
          </w:p>
          <w:p w14:paraId="0707BEAA" w14:textId="77777777" w:rsidR="00D33A22" w:rsidRDefault="00D65FAE">
            <w:pPr>
              <w:numPr>
                <w:ilvl w:val="0"/>
                <w:numId w:val="30"/>
              </w:numPr>
              <w:pBdr>
                <w:top w:val="nil"/>
                <w:left w:val="nil"/>
                <w:bottom w:val="nil"/>
                <w:right w:val="nil"/>
                <w:between w:val="nil"/>
              </w:pBdr>
              <w:spacing w:line="276" w:lineRule="auto"/>
              <w:jc w:val="both"/>
              <w:rPr>
                <w:b w:val="0"/>
                <w:color w:val="000000"/>
                <w:sz w:val="20"/>
                <w:szCs w:val="20"/>
              </w:rPr>
            </w:pPr>
            <w:r>
              <w:rPr>
                <w:b w:val="0"/>
                <w:color w:val="000000"/>
                <w:sz w:val="20"/>
                <w:szCs w:val="20"/>
              </w:rPr>
              <w:t>Mayor fuerza de ventas.</w:t>
            </w:r>
          </w:p>
          <w:p w14:paraId="4F2A443E" w14:textId="77777777" w:rsidR="00D33A22" w:rsidRDefault="00D65FAE">
            <w:pPr>
              <w:numPr>
                <w:ilvl w:val="0"/>
                <w:numId w:val="30"/>
              </w:numPr>
              <w:pBdr>
                <w:top w:val="nil"/>
                <w:left w:val="nil"/>
                <w:bottom w:val="nil"/>
                <w:right w:val="nil"/>
                <w:between w:val="nil"/>
              </w:pBdr>
              <w:spacing w:line="276" w:lineRule="auto"/>
              <w:jc w:val="both"/>
              <w:rPr>
                <w:b w:val="0"/>
                <w:color w:val="000000"/>
                <w:sz w:val="20"/>
                <w:szCs w:val="20"/>
              </w:rPr>
            </w:pPr>
            <w:r>
              <w:rPr>
                <w:b w:val="0"/>
                <w:color w:val="000000"/>
                <w:sz w:val="20"/>
                <w:szCs w:val="20"/>
              </w:rPr>
              <w:t>Desarrollar un valor agregado.</w:t>
            </w:r>
          </w:p>
          <w:p w14:paraId="2388D91D" w14:textId="77777777" w:rsidR="00D33A22" w:rsidRDefault="00D33A22">
            <w:pPr>
              <w:spacing w:line="276" w:lineRule="auto"/>
              <w:jc w:val="both"/>
              <w:rPr>
                <w:b w:val="0"/>
                <w:sz w:val="20"/>
                <w:szCs w:val="20"/>
              </w:rPr>
            </w:pPr>
          </w:p>
          <w:p w14:paraId="53FDF82A" w14:textId="77777777" w:rsidR="00D33A22" w:rsidRDefault="00D65FAE">
            <w:pPr>
              <w:spacing w:line="276" w:lineRule="auto"/>
              <w:jc w:val="both"/>
              <w:rPr>
                <w:b w:val="0"/>
                <w:sz w:val="20"/>
                <w:szCs w:val="20"/>
              </w:rPr>
            </w:pPr>
            <w:r>
              <w:rPr>
                <w:sz w:val="20"/>
                <w:szCs w:val="20"/>
              </w:rPr>
              <w:t>Con el posicionamiento diferenciado</w:t>
            </w:r>
            <w:r>
              <w:rPr>
                <w:b w:val="0"/>
                <w:sz w:val="20"/>
                <w:szCs w:val="20"/>
              </w:rPr>
              <w:t>: la demanda selectiva intenta hacer distinción mediante el ofrecimiento de atributos particulares, con el fin de animar a los clientes a percibir el producto como diferente y deseable.</w:t>
            </w:r>
          </w:p>
          <w:p w14:paraId="512639CD" w14:textId="77777777" w:rsidR="00D33A22" w:rsidRDefault="00D33A22">
            <w:pPr>
              <w:spacing w:line="276" w:lineRule="auto"/>
              <w:jc w:val="both"/>
              <w:rPr>
                <w:sz w:val="20"/>
                <w:szCs w:val="20"/>
              </w:rPr>
            </w:pPr>
          </w:p>
          <w:p w14:paraId="42843F72" w14:textId="77777777" w:rsidR="00D33A22" w:rsidRDefault="00D65FAE">
            <w:pPr>
              <w:spacing w:line="276" w:lineRule="auto"/>
              <w:jc w:val="both"/>
              <w:rPr>
                <w:sz w:val="20"/>
                <w:szCs w:val="20"/>
              </w:rPr>
            </w:pPr>
            <w:r>
              <w:rPr>
                <w:sz w:val="20"/>
                <w:szCs w:val="20"/>
              </w:rPr>
              <w:t xml:space="preserve">Las estrategias son: </w:t>
            </w:r>
          </w:p>
          <w:p w14:paraId="6682C750" w14:textId="77777777" w:rsidR="00D33A22" w:rsidRDefault="00D33A22">
            <w:pPr>
              <w:spacing w:line="276" w:lineRule="auto"/>
              <w:jc w:val="both"/>
              <w:rPr>
                <w:b w:val="0"/>
                <w:sz w:val="20"/>
                <w:szCs w:val="20"/>
              </w:rPr>
            </w:pPr>
          </w:p>
          <w:p w14:paraId="42252C2B" w14:textId="77777777" w:rsidR="00D33A22" w:rsidRDefault="00D65FAE">
            <w:pPr>
              <w:numPr>
                <w:ilvl w:val="0"/>
                <w:numId w:val="22"/>
              </w:numPr>
              <w:pBdr>
                <w:top w:val="nil"/>
                <w:left w:val="nil"/>
                <w:bottom w:val="nil"/>
                <w:right w:val="nil"/>
                <w:between w:val="nil"/>
              </w:pBdr>
              <w:spacing w:line="276" w:lineRule="auto"/>
              <w:jc w:val="both"/>
              <w:rPr>
                <w:b w:val="0"/>
                <w:color w:val="000000"/>
                <w:sz w:val="20"/>
                <w:szCs w:val="20"/>
              </w:rPr>
            </w:pPr>
            <w:r>
              <w:rPr>
                <w:b w:val="0"/>
                <w:color w:val="000000"/>
                <w:sz w:val="20"/>
                <w:szCs w:val="20"/>
              </w:rPr>
              <w:t>Desarrollar beneficio atributo. Ejemplo calidad y precio.</w:t>
            </w:r>
          </w:p>
          <w:p w14:paraId="271C3AE0" w14:textId="77777777" w:rsidR="00D33A22" w:rsidRDefault="00D65FAE">
            <w:pPr>
              <w:numPr>
                <w:ilvl w:val="0"/>
                <w:numId w:val="22"/>
              </w:numPr>
              <w:pBdr>
                <w:top w:val="nil"/>
                <w:left w:val="nil"/>
                <w:bottom w:val="nil"/>
                <w:right w:val="nil"/>
                <w:between w:val="nil"/>
              </w:pBdr>
              <w:spacing w:line="276" w:lineRule="auto"/>
              <w:jc w:val="both"/>
              <w:rPr>
                <w:b w:val="0"/>
                <w:color w:val="000000"/>
                <w:sz w:val="20"/>
                <w:szCs w:val="20"/>
              </w:rPr>
            </w:pPr>
            <w:r>
              <w:rPr>
                <w:b w:val="0"/>
                <w:color w:val="000000"/>
                <w:sz w:val="20"/>
                <w:szCs w:val="20"/>
              </w:rPr>
              <w:t>Posicionar los nichos de mercado.</w:t>
            </w:r>
          </w:p>
          <w:p w14:paraId="010B6145" w14:textId="77777777" w:rsidR="00D33A22" w:rsidRDefault="00D65FAE">
            <w:pPr>
              <w:numPr>
                <w:ilvl w:val="0"/>
                <w:numId w:val="22"/>
              </w:numPr>
              <w:pBdr>
                <w:top w:val="nil"/>
                <w:left w:val="nil"/>
                <w:bottom w:val="nil"/>
                <w:right w:val="nil"/>
                <w:between w:val="nil"/>
              </w:pBdr>
              <w:spacing w:line="276" w:lineRule="auto"/>
              <w:jc w:val="both"/>
              <w:rPr>
                <w:b w:val="0"/>
                <w:color w:val="000000"/>
                <w:sz w:val="20"/>
                <w:szCs w:val="20"/>
              </w:rPr>
            </w:pPr>
            <w:r>
              <w:rPr>
                <w:b w:val="0"/>
                <w:color w:val="000000"/>
                <w:sz w:val="20"/>
                <w:szCs w:val="20"/>
              </w:rPr>
              <w:t>Optimizar la promoción de los distribuidores.</w:t>
            </w:r>
          </w:p>
          <w:p w14:paraId="2C9F48E4" w14:textId="77777777" w:rsidR="00D33A22" w:rsidRDefault="00D65FAE">
            <w:pPr>
              <w:numPr>
                <w:ilvl w:val="0"/>
                <w:numId w:val="22"/>
              </w:numPr>
              <w:pBdr>
                <w:top w:val="nil"/>
                <w:left w:val="nil"/>
                <w:bottom w:val="nil"/>
                <w:right w:val="nil"/>
                <w:between w:val="nil"/>
              </w:pBdr>
              <w:spacing w:line="276" w:lineRule="auto"/>
              <w:jc w:val="both"/>
              <w:rPr>
                <w:b w:val="0"/>
                <w:color w:val="000000"/>
                <w:sz w:val="20"/>
                <w:szCs w:val="20"/>
              </w:rPr>
            </w:pPr>
            <w:r>
              <w:rPr>
                <w:b w:val="0"/>
                <w:color w:val="000000"/>
                <w:sz w:val="20"/>
                <w:szCs w:val="20"/>
              </w:rPr>
              <w:t>Reforzar la lealtad del consumidor hacia una marca.</w:t>
            </w:r>
          </w:p>
          <w:p w14:paraId="75BC2ED7" w14:textId="77777777" w:rsidR="00D33A22" w:rsidRDefault="00D33A22">
            <w:pPr>
              <w:spacing w:line="276" w:lineRule="auto"/>
              <w:rPr>
                <w:b w:val="0"/>
                <w:sz w:val="20"/>
                <w:szCs w:val="20"/>
              </w:rPr>
            </w:pPr>
          </w:p>
        </w:tc>
        <w:tc>
          <w:tcPr>
            <w:tcW w:w="4302" w:type="dxa"/>
            <w:tcMar>
              <w:top w:w="100" w:type="dxa"/>
              <w:left w:w="100" w:type="dxa"/>
              <w:bottom w:w="100" w:type="dxa"/>
              <w:right w:w="100" w:type="dxa"/>
            </w:tcMar>
          </w:tcPr>
          <w:p w14:paraId="4F5DD58B" w14:textId="77777777" w:rsidR="00D33A22" w:rsidRDefault="00D65FAE">
            <w:pPr>
              <w:spacing w:line="276" w:lineRule="auto"/>
              <w:jc w:val="both"/>
              <w:rPr>
                <w:color w:val="FF0000"/>
                <w:sz w:val="20"/>
                <w:szCs w:val="20"/>
              </w:rPr>
            </w:pPr>
            <w:r>
              <w:rPr>
                <w:color w:val="FF0000"/>
                <w:sz w:val="20"/>
                <w:szCs w:val="20"/>
              </w:rPr>
              <w:lastRenderedPageBreak/>
              <w:t>Presentación unidad 4</w:t>
            </w:r>
          </w:p>
          <w:p w14:paraId="5DD61939" w14:textId="77777777" w:rsidR="00D33A22" w:rsidRDefault="00D65FAE">
            <w:pPr>
              <w:spacing w:line="276" w:lineRule="auto"/>
              <w:jc w:val="both"/>
              <w:rPr>
                <w:sz w:val="20"/>
                <w:szCs w:val="20"/>
              </w:rPr>
            </w:pPr>
            <w:r>
              <w:rPr>
                <w:sz w:val="20"/>
                <w:szCs w:val="20"/>
              </w:rPr>
              <w:t xml:space="preserve">[18] </w:t>
            </w:r>
            <w:r>
              <w:rPr>
                <w:color w:val="FF0000"/>
                <w:sz w:val="20"/>
                <w:szCs w:val="20"/>
              </w:rPr>
              <w:t>Texto con imagen</w:t>
            </w:r>
          </w:p>
          <w:p w14:paraId="799296D7" w14:textId="77777777" w:rsidR="00D33A22" w:rsidRDefault="00D33A22">
            <w:pPr>
              <w:spacing w:line="276" w:lineRule="auto"/>
              <w:jc w:val="both"/>
              <w:rPr>
                <w:sz w:val="20"/>
                <w:szCs w:val="20"/>
              </w:rPr>
            </w:pPr>
          </w:p>
          <w:p w14:paraId="07B1AEF8" w14:textId="77777777" w:rsidR="00D33A22" w:rsidRDefault="00D33A22">
            <w:pPr>
              <w:spacing w:line="276" w:lineRule="auto"/>
              <w:jc w:val="both"/>
              <w:rPr>
                <w:sz w:val="20"/>
                <w:szCs w:val="20"/>
              </w:rPr>
            </w:pPr>
          </w:p>
          <w:p w14:paraId="4692131F" w14:textId="77777777" w:rsidR="00D33A22" w:rsidRDefault="00D33A22">
            <w:pPr>
              <w:spacing w:line="276" w:lineRule="auto"/>
              <w:rPr>
                <w:sz w:val="20"/>
                <w:szCs w:val="20"/>
              </w:rPr>
            </w:pPr>
          </w:p>
          <w:p w14:paraId="6CF45A7C" w14:textId="77777777" w:rsidR="00D33A22" w:rsidRDefault="00D33A22">
            <w:pPr>
              <w:spacing w:line="276" w:lineRule="auto"/>
              <w:rPr>
                <w:sz w:val="20"/>
                <w:szCs w:val="20"/>
              </w:rPr>
            </w:pPr>
          </w:p>
          <w:p w14:paraId="75403929" w14:textId="77777777" w:rsidR="00D33A22" w:rsidRDefault="00D33A22">
            <w:pPr>
              <w:spacing w:line="276" w:lineRule="auto"/>
              <w:rPr>
                <w:sz w:val="20"/>
                <w:szCs w:val="20"/>
              </w:rPr>
            </w:pPr>
          </w:p>
          <w:p w14:paraId="3BDDCC50" w14:textId="77777777" w:rsidR="00D33A22" w:rsidRDefault="00D33A22">
            <w:pPr>
              <w:spacing w:line="276" w:lineRule="auto"/>
              <w:rPr>
                <w:sz w:val="20"/>
                <w:szCs w:val="20"/>
              </w:rPr>
            </w:pPr>
          </w:p>
          <w:p w14:paraId="46F3DAA0" w14:textId="77777777" w:rsidR="00D33A22" w:rsidRDefault="00D33A22">
            <w:pPr>
              <w:spacing w:line="276" w:lineRule="auto"/>
              <w:rPr>
                <w:sz w:val="20"/>
                <w:szCs w:val="20"/>
              </w:rPr>
            </w:pPr>
          </w:p>
          <w:p w14:paraId="1417037F" w14:textId="77777777" w:rsidR="00D33A22" w:rsidRDefault="00D33A22">
            <w:pPr>
              <w:spacing w:line="276" w:lineRule="auto"/>
              <w:rPr>
                <w:sz w:val="20"/>
                <w:szCs w:val="20"/>
              </w:rPr>
            </w:pPr>
          </w:p>
          <w:p w14:paraId="51EDCAAB" w14:textId="77777777" w:rsidR="00D33A22" w:rsidRDefault="00D33A22">
            <w:pPr>
              <w:spacing w:line="276" w:lineRule="auto"/>
              <w:rPr>
                <w:sz w:val="20"/>
                <w:szCs w:val="20"/>
              </w:rPr>
            </w:pPr>
          </w:p>
          <w:p w14:paraId="2A84F06B" w14:textId="77777777" w:rsidR="00D33A22" w:rsidRDefault="00D33A22">
            <w:pPr>
              <w:spacing w:line="276" w:lineRule="auto"/>
              <w:rPr>
                <w:sz w:val="20"/>
                <w:szCs w:val="20"/>
              </w:rPr>
            </w:pPr>
          </w:p>
          <w:p w14:paraId="4907FABC" w14:textId="77777777" w:rsidR="00D33A22" w:rsidRDefault="00D33A22">
            <w:pPr>
              <w:spacing w:line="276" w:lineRule="auto"/>
              <w:rPr>
                <w:sz w:val="20"/>
                <w:szCs w:val="20"/>
              </w:rPr>
            </w:pPr>
          </w:p>
          <w:p w14:paraId="522ACB2C" w14:textId="77777777" w:rsidR="00D33A22" w:rsidRDefault="00D33A22">
            <w:pPr>
              <w:spacing w:line="276" w:lineRule="auto"/>
              <w:rPr>
                <w:sz w:val="20"/>
                <w:szCs w:val="20"/>
              </w:rPr>
            </w:pPr>
          </w:p>
          <w:p w14:paraId="4EC13EC2" w14:textId="77777777" w:rsidR="00D33A22" w:rsidRDefault="00D33A22">
            <w:pPr>
              <w:spacing w:line="276" w:lineRule="auto"/>
              <w:rPr>
                <w:sz w:val="20"/>
                <w:szCs w:val="20"/>
              </w:rPr>
            </w:pPr>
          </w:p>
          <w:p w14:paraId="66918844" w14:textId="77777777" w:rsidR="00D33A22" w:rsidRDefault="00D33A22">
            <w:pPr>
              <w:spacing w:line="276" w:lineRule="auto"/>
              <w:rPr>
                <w:sz w:val="20"/>
                <w:szCs w:val="20"/>
              </w:rPr>
            </w:pPr>
          </w:p>
          <w:p w14:paraId="78259934" w14:textId="77777777" w:rsidR="00D33A22" w:rsidRDefault="00D33A22">
            <w:pPr>
              <w:spacing w:line="276" w:lineRule="auto"/>
              <w:rPr>
                <w:sz w:val="20"/>
                <w:szCs w:val="20"/>
              </w:rPr>
            </w:pPr>
          </w:p>
          <w:p w14:paraId="55734D6F" w14:textId="77777777" w:rsidR="00D33A22" w:rsidRDefault="00D33A22">
            <w:pPr>
              <w:spacing w:line="276" w:lineRule="auto"/>
              <w:rPr>
                <w:sz w:val="20"/>
                <w:szCs w:val="20"/>
              </w:rPr>
            </w:pPr>
          </w:p>
          <w:p w14:paraId="436E8ABE" w14:textId="77777777" w:rsidR="00D33A22" w:rsidRDefault="00D33A22">
            <w:pPr>
              <w:spacing w:line="276" w:lineRule="auto"/>
              <w:rPr>
                <w:sz w:val="20"/>
                <w:szCs w:val="20"/>
              </w:rPr>
            </w:pPr>
          </w:p>
          <w:p w14:paraId="02CD78B0" w14:textId="77777777" w:rsidR="00D33A22" w:rsidRDefault="00D33A22">
            <w:pPr>
              <w:spacing w:line="276" w:lineRule="auto"/>
              <w:rPr>
                <w:sz w:val="20"/>
                <w:szCs w:val="20"/>
              </w:rPr>
            </w:pPr>
          </w:p>
          <w:p w14:paraId="33EBBEC7" w14:textId="77777777" w:rsidR="005A242D" w:rsidRDefault="005A242D">
            <w:pPr>
              <w:spacing w:line="276" w:lineRule="auto"/>
              <w:jc w:val="both"/>
              <w:rPr>
                <w:sz w:val="20"/>
                <w:szCs w:val="20"/>
              </w:rPr>
            </w:pPr>
          </w:p>
          <w:p w14:paraId="7602AADC" w14:textId="77777777" w:rsidR="005A242D" w:rsidRDefault="005A242D">
            <w:pPr>
              <w:spacing w:line="276" w:lineRule="auto"/>
              <w:jc w:val="both"/>
              <w:rPr>
                <w:sz w:val="20"/>
                <w:szCs w:val="20"/>
              </w:rPr>
            </w:pPr>
          </w:p>
          <w:p w14:paraId="5F61C091" w14:textId="77777777" w:rsidR="005A242D" w:rsidRDefault="005A242D">
            <w:pPr>
              <w:spacing w:line="276" w:lineRule="auto"/>
              <w:jc w:val="both"/>
              <w:rPr>
                <w:sz w:val="20"/>
                <w:szCs w:val="20"/>
              </w:rPr>
            </w:pPr>
          </w:p>
          <w:p w14:paraId="44256440" w14:textId="77777777" w:rsidR="005A242D" w:rsidRDefault="005A242D">
            <w:pPr>
              <w:spacing w:line="276" w:lineRule="auto"/>
              <w:jc w:val="both"/>
              <w:rPr>
                <w:sz w:val="20"/>
                <w:szCs w:val="20"/>
              </w:rPr>
            </w:pPr>
          </w:p>
          <w:p w14:paraId="6983C277" w14:textId="77777777" w:rsidR="005A242D" w:rsidRDefault="005A242D">
            <w:pPr>
              <w:spacing w:line="276" w:lineRule="auto"/>
              <w:jc w:val="both"/>
              <w:rPr>
                <w:sz w:val="20"/>
                <w:szCs w:val="20"/>
              </w:rPr>
            </w:pPr>
          </w:p>
          <w:p w14:paraId="1F9BAD5D" w14:textId="77777777" w:rsidR="00D33A22" w:rsidRDefault="00D65FAE">
            <w:pPr>
              <w:spacing w:line="276" w:lineRule="auto"/>
              <w:jc w:val="both"/>
              <w:rPr>
                <w:sz w:val="20"/>
                <w:szCs w:val="20"/>
              </w:rPr>
            </w:pPr>
            <w:r>
              <w:rPr>
                <w:sz w:val="20"/>
                <w:szCs w:val="20"/>
              </w:rPr>
              <w:t>[19]</w:t>
            </w:r>
          </w:p>
          <w:p w14:paraId="32568FD2" w14:textId="77777777" w:rsidR="00D33A22" w:rsidRDefault="00D33A22">
            <w:pPr>
              <w:spacing w:line="276" w:lineRule="auto"/>
              <w:rPr>
                <w:sz w:val="20"/>
                <w:szCs w:val="20"/>
              </w:rPr>
            </w:pPr>
          </w:p>
          <w:p w14:paraId="3DD83D43" w14:textId="77777777" w:rsidR="00D33A22" w:rsidRDefault="00D65FAE">
            <w:pPr>
              <w:spacing w:line="276" w:lineRule="auto"/>
              <w:rPr>
                <w:sz w:val="20"/>
                <w:szCs w:val="20"/>
              </w:rPr>
            </w:pPr>
            <w:r>
              <w:rPr>
                <w:noProof/>
                <w:sz w:val="20"/>
                <w:szCs w:val="20"/>
              </w:rPr>
              <w:drawing>
                <wp:inline distT="0" distB="0" distL="114300" distR="114300" wp14:anchorId="48A50F16" wp14:editId="7F4094EE">
                  <wp:extent cx="2638425" cy="1381125"/>
                  <wp:effectExtent l="0" t="0" r="0" b="0"/>
                  <wp:docPr id="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7"/>
                          <a:srcRect/>
                          <a:stretch>
                            <a:fillRect/>
                          </a:stretch>
                        </pic:blipFill>
                        <pic:spPr>
                          <a:xfrm>
                            <a:off x="0" y="0"/>
                            <a:ext cx="2638425" cy="1381125"/>
                          </a:xfrm>
                          <a:prstGeom prst="rect">
                            <a:avLst/>
                          </a:prstGeom>
                          <a:ln/>
                        </pic:spPr>
                      </pic:pic>
                    </a:graphicData>
                  </a:graphic>
                </wp:inline>
              </w:drawing>
            </w:r>
          </w:p>
          <w:p w14:paraId="2BB3023E" w14:textId="77777777" w:rsidR="00D33A22" w:rsidRDefault="00D33A22">
            <w:pPr>
              <w:spacing w:line="276" w:lineRule="auto"/>
              <w:rPr>
                <w:sz w:val="20"/>
                <w:szCs w:val="20"/>
              </w:rPr>
            </w:pPr>
          </w:p>
          <w:p w14:paraId="0D69C245" w14:textId="77777777" w:rsidR="00D33A22" w:rsidRDefault="00D33A22">
            <w:pPr>
              <w:spacing w:line="276" w:lineRule="auto"/>
              <w:rPr>
                <w:sz w:val="20"/>
                <w:szCs w:val="20"/>
              </w:rPr>
            </w:pPr>
          </w:p>
          <w:p w14:paraId="2D4E77F5" w14:textId="77777777" w:rsidR="00D33A22" w:rsidRDefault="00D65FAE">
            <w:pPr>
              <w:spacing w:line="276" w:lineRule="auto"/>
              <w:jc w:val="both"/>
              <w:rPr>
                <w:sz w:val="20"/>
                <w:szCs w:val="20"/>
              </w:rPr>
            </w:pPr>
            <w:bookmarkStart w:id="19" w:name="_35nkun2" w:colFirst="0" w:colLast="0"/>
            <w:bookmarkEnd w:id="19"/>
            <w:r>
              <w:rPr>
                <w:b w:val="0"/>
                <w:sz w:val="20"/>
                <w:szCs w:val="20"/>
                <w:highlight w:val="yellow"/>
              </w:rPr>
              <w:t>Esta gráfica se encuentra en el documento ANEXOS – CF2 y se ubica como:</w:t>
            </w:r>
            <w:r>
              <w:rPr>
                <w:sz w:val="20"/>
                <w:szCs w:val="20"/>
                <w:highlight w:val="yellow"/>
              </w:rPr>
              <w:t xml:space="preserve"> </w:t>
            </w:r>
            <w:r>
              <w:rPr>
                <w:b w:val="0"/>
                <w:color w:val="000000"/>
                <w:sz w:val="20"/>
                <w:szCs w:val="20"/>
                <w:highlight w:val="yellow"/>
              </w:rPr>
              <w:t>ANEXO T4_14; se entrega editable, adecuar a la línea gráfica del programa.</w:t>
            </w:r>
          </w:p>
          <w:p w14:paraId="365CAFE5" w14:textId="77777777" w:rsidR="00D33A22" w:rsidRDefault="00D33A22">
            <w:pPr>
              <w:spacing w:line="276" w:lineRule="auto"/>
              <w:rPr>
                <w:sz w:val="20"/>
                <w:szCs w:val="20"/>
              </w:rPr>
            </w:pPr>
          </w:p>
          <w:p w14:paraId="1CD4BF62" w14:textId="77777777" w:rsidR="00D33A22" w:rsidRDefault="00D33A22">
            <w:pPr>
              <w:spacing w:line="276" w:lineRule="auto"/>
              <w:rPr>
                <w:sz w:val="20"/>
                <w:szCs w:val="20"/>
              </w:rPr>
            </w:pPr>
          </w:p>
          <w:p w14:paraId="28BEC841" w14:textId="77777777" w:rsidR="00D33A22" w:rsidRDefault="00D33A22">
            <w:pPr>
              <w:spacing w:line="276" w:lineRule="auto"/>
              <w:rPr>
                <w:sz w:val="20"/>
                <w:szCs w:val="20"/>
              </w:rPr>
            </w:pPr>
          </w:p>
          <w:p w14:paraId="3A151B30" w14:textId="77777777" w:rsidR="00D33A22" w:rsidRDefault="00D33A22">
            <w:pPr>
              <w:spacing w:line="276" w:lineRule="auto"/>
              <w:rPr>
                <w:sz w:val="20"/>
                <w:szCs w:val="20"/>
              </w:rPr>
            </w:pPr>
          </w:p>
          <w:p w14:paraId="56C0D568" w14:textId="77777777" w:rsidR="00D33A22" w:rsidRDefault="00D65FAE">
            <w:pPr>
              <w:spacing w:line="276" w:lineRule="auto"/>
              <w:jc w:val="both"/>
              <w:rPr>
                <w:sz w:val="20"/>
                <w:szCs w:val="20"/>
              </w:rPr>
            </w:pPr>
            <w:r>
              <w:rPr>
                <w:sz w:val="20"/>
                <w:szCs w:val="20"/>
              </w:rPr>
              <w:t xml:space="preserve">[20] </w:t>
            </w:r>
            <w:r>
              <w:rPr>
                <w:color w:val="FF0000"/>
                <w:sz w:val="20"/>
                <w:szCs w:val="20"/>
              </w:rPr>
              <w:t xml:space="preserve">texto con imagen </w:t>
            </w:r>
          </w:p>
          <w:p w14:paraId="3EC7CFDF" w14:textId="77777777" w:rsidR="00D33A22" w:rsidRDefault="00D33A22">
            <w:pPr>
              <w:spacing w:line="276" w:lineRule="auto"/>
              <w:rPr>
                <w:sz w:val="20"/>
                <w:szCs w:val="20"/>
              </w:rPr>
            </w:pPr>
          </w:p>
          <w:p w14:paraId="127E76BB" w14:textId="77777777" w:rsidR="00D33A22" w:rsidRDefault="00D65FAE">
            <w:pPr>
              <w:spacing w:line="276" w:lineRule="auto"/>
              <w:rPr>
                <w:color w:val="FF0000"/>
                <w:sz w:val="20"/>
                <w:szCs w:val="20"/>
              </w:rPr>
            </w:pPr>
            <w:r>
              <w:rPr>
                <w:color w:val="FF0000"/>
                <w:sz w:val="20"/>
                <w:szCs w:val="20"/>
              </w:rPr>
              <w:t xml:space="preserve">Diagramar los ítems utilizando el siguiente vector </w:t>
            </w:r>
          </w:p>
          <w:p w14:paraId="189D99CF" w14:textId="77777777" w:rsidR="00D33A22" w:rsidRDefault="00D65FAE">
            <w:pPr>
              <w:spacing w:line="276" w:lineRule="auto"/>
              <w:rPr>
                <w:color w:val="FF0000"/>
                <w:sz w:val="20"/>
                <w:szCs w:val="20"/>
              </w:rPr>
            </w:pPr>
            <w:r>
              <w:rPr>
                <w:noProof/>
              </w:rPr>
              <w:drawing>
                <wp:inline distT="0" distB="0" distL="0" distR="0" wp14:anchorId="6B9E7BC6" wp14:editId="39FF4AF3">
                  <wp:extent cx="2604770" cy="727710"/>
                  <wp:effectExtent l="0" t="0" r="0" b="0"/>
                  <wp:docPr id="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8"/>
                          <a:srcRect/>
                          <a:stretch>
                            <a:fillRect/>
                          </a:stretch>
                        </pic:blipFill>
                        <pic:spPr>
                          <a:xfrm>
                            <a:off x="0" y="0"/>
                            <a:ext cx="2604770" cy="727710"/>
                          </a:xfrm>
                          <a:prstGeom prst="rect">
                            <a:avLst/>
                          </a:prstGeom>
                          <a:ln/>
                        </pic:spPr>
                      </pic:pic>
                    </a:graphicData>
                  </a:graphic>
                </wp:inline>
              </w:drawing>
            </w:r>
          </w:p>
          <w:p w14:paraId="712264AD" w14:textId="77777777" w:rsidR="00D33A22" w:rsidRDefault="00852590">
            <w:pPr>
              <w:spacing w:line="276" w:lineRule="auto"/>
              <w:rPr>
                <w:color w:val="FF0000"/>
                <w:sz w:val="20"/>
                <w:szCs w:val="20"/>
              </w:rPr>
            </w:pPr>
            <w:hyperlink r:id="rId59">
              <w:r w:rsidR="00D65FAE">
                <w:rPr>
                  <w:b w:val="0"/>
                  <w:color w:val="0000FF"/>
                  <w:sz w:val="20"/>
                  <w:szCs w:val="20"/>
                  <w:u w:val="single"/>
                </w:rPr>
                <w:t>Ver imagen</w:t>
              </w:r>
            </w:hyperlink>
          </w:p>
          <w:p w14:paraId="4F7D2FD1" w14:textId="77777777" w:rsidR="00D33A22" w:rsidRDefault="00D33A22">
            <w:pPr>
              <w:spacing w:line="276" w:lineRule="auto"/>
              <w:rPr>
                <w:sz w:val="20"/>
                <w:szCs w:val="20"/>
              </w:rPr>
            </w:pPr>
          </w:p>
          <w:p w14:paraId="10A03F38" w14:textId="77777777" w:rsidR="00D33A22" w:rsidRDefault="00D33A22">
            <w:pPr>
              <w:spacing w:line="276" w:lineRule="auto"/>
              <w:rPr>
                <w:sz w:val="20"/>
                <w:szCs w:val="20"/>
              </w:rPr>
            </w:pPr>
          </w:p>
          <w:p w14:paraId="59AD76B8" w14:textId="77777777" w:rsidR="00D33A22" w:rsidRDefault="00D33A22">
            <w:pPr>
              <w:spacing w:line="276" w:lineRule="auto"/>
              <w:rPr>
                <w:sz w:val="20"/>
                <w:szCs w:val="20"/>
              </w:rPr>
            </w:pPr>
          </w:p>
          <w:p w14:paraId="6EB054DF" w14:textId="77777777" w:rsidR="00D33A22" w:rsidRDefault="00D65FAE">
            <w:pPr>
              <w:spacing w:line="276" w:lineRule="auto"/>
              <w:jc w:val="both"/>
              <w:rPr>
                <w:sz w:val="20"/>
                <w:szCs w:val="20"/>
              </w:rPr>
            </w:pPr>
            <w:r>
              <w:rPr>
                <w:sz w:val="20"/>
                <w:szCs w:val="20"/>
              </w:rPr>
              <w:t xml:space="preserve">[21] </w:t>
            </w:r>
            <w:r>
              <w:rPr>
                <w:color w:val="FF0000"/>
                <w:sz w:val="20"/>
                <w:szCs w:val="20"/>
              </w:rPr>
              <w:t>Texto en tablas según título o utilizando un organizador gráfico.</w:t>
            </w:r>
          </w:p>
          <w:p w14:paraId="7DB4DBA8" w14:textId="77777777" w:rsidR="00D33A22" w:rsidRDefault="00D33A22">
            <w:pPr>
              <w:spacing w:line="276" w:lineRule="auto"/>
              <w:rPr>
                <w:sz w:val="20"/>
                <w:szCs w:val="20"/>
              </w:rPr>
            </w:pPr>
          </w:p>
          <w:p w14:paraId="1E5BA48F" w14:textId="77777777" w:rsidR="00D33A22" w:rsidRDefault="00D33A22">
            <w:pPr>
              <w:spacing w:line="276" w:lineRule="auto"/>
              <w:rPr>
                <w:sz w:val="20"/>
                <w:szCs w:val="20"/>
              </w:rPr>
            </w:pPr>
          </w:p>
          <w:p w14:paraId="3CC4C469" w14:textId="77777777" w:rsidR="00D33A22" w:rsidRDefault="00D65FAE">
            <w:pPr>
              <w:spacing w:line="276" w:lineRule="auto"/>
              <w:rPr>
                <w:sz w:val="20"/>
                <w:szCs w:val="20"/>
              </w:rPr>
            </w:pPr>
            <w:r>
              <w:rPr>
                <w:noProof/>
              </w:rPr>
              <w:drawing>
                <wp:inline distT="0" distB="0" distL="0" distR="0" wp14:anchorId="11EB1509" wp14:editId="0292BC10">
                  <wp:extent cx="2247900" cy="1143000"/>
                  <wp:effectExtent l="0" t="0" r="0" b="0"/>
                  <wp:docPr id="1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60"/>
                          <a:srcRect/>
                          <a:stretch>
                            <a:fillRect/>
                          </a:stretch>
                        </pic:blipFill>
                        <pic:spPr>
                          <a:xfrm>
                            <a:off x="0" y="0"/>
                            <a:ext cx="2247900" cy="1143000"/>
                          </a:xfrm>
                          <a:prstGeom prst="rect">
                            <a:avLst/>
                          </a:prstGeom>
                          <a:ln/>
                        </pic:spPr>
                      </pic:pic>
                    </a:graphicData>
                  </a:graphic>
                </wp:inline>
              </w:drawing>
            </w:r>
          </w:p>
          <w:p w14:paraId="63AFCE67" w14:textId="77777777" w:rsidR="00D33A22" w:rsidRDefault="00852590">
            <w:pPr>
              <w:spacing w:line="276" w:lineRule="auto"/>
              <w:rPr>
                <w:sz w:val="20"/>
                <w:szCs w:val="20"/>
              </w:rPr>
            </w:pPr>
            <w:hyperlink r:id="rId61">
              <w:r w:rsidR="00D65FAE">
                <w:rPr>
                  <w:b w:val="0"/>
                  <w:color w:val="0000FF"/>
                  <w:sz w:val="20"/>
                  <w:szCs w:val="20"/>
                  <w:u w:val="single"/>
                </w:rPr>
                <w:t>Ver imagen</w:t>
              </w:r>
            </w:hyperlink>
          </w:p>
          <w:p w14:paraId="6A8E3296" w14:textId="77777777" w:rsidR="00D33A22" w:rsidRDefault="00D33A22">
            <w:pPr>
              <w:spacing w:line="276" w:lineRule="auto"/>
              <w:rPr>
                <w:sz w:val="20"/>
                <w:szCs w:val="20"/>
              </w:rPr>
            </w:pPr>
          </w:p>
          <w:p w14:paraId="6C379748" w14:textId="77777777" w:rsidR="00D33A22" w:rsidRDefault="00D33A22">
            <w:pPr>
              <w:spacing w:line="276" w:lineRule="auto"/>
              <w:rPr>
                <w:sz w:val="20"/>
                <w:szCs w:val="20"/>
              </w:rPr>
            </w:pPr>
          </w:p>
          <w:p w14:paraId="2BB3897D" w14:textId="77777777" w:rsidR="00D33A22" w:rsidRDefault="00D33A22">
            <w:pPr>
              <w:spacing w:line="276" w:lineRule="auto"/>
              <w:rPr>
                <w:sz w:val="20"/>
                <w:szCs w:val="20"/>
              </w:rPr>
            </w:pPr>
          </w:p>
          <w:p w14:paraId="21AE3C48" w14:textId="77777777" w:rsidR="00D33A22" w:rsidRDefault="00D33A22">
            <w:pPr>
              <w:spacing w:line="276" w:lineRule="auto"/>
              <w:rPr>
                <w:sz w:val="20"/>
                <w:szCs w:val="20"/>
              </w:rPr>
            </w:pPr>
          </w:p>
          <w:p w14:paraId="344B4EA7" w14:textId="77777777" w:rsidR="00D33A22" w:rsidRDefault="00D33A22">
            <w:pPr>
              <w:spacing w:line="276" w:lineRule="auto"/>
              <w:rPr>
                <w:sz w:val="20"/>
                <w:szCs w:val="20"/>
              </w:rPr>
            </w:pPr>
          </w:p>
          <w:p w14:paraId="481534DC" w14:textId="77777777" w:rsidR="00D33A22" w:rsidRDefault="00D33A22">
            <w:pPr>
              <w:spacing w:line="276" w:lineRule="auto"/>
              <w:rPr>
                <w:sz w:val="20"/>
                <w:szCs w:val="20"/>
              </w:rPr>
            </w:pPr>
          </w:p>
          <w:p w14:paraId="7099ADBE" w14:textId="77777777" w:rsidR="00D33A22" w:rsidRDefault="00D33A22">
            <w:pPr>
              <w:spacing w:line="276" w:lineRule="auto"/>
              <w:rPr>
                <w:sz w:val="20"/>
                <w:szCs w:val="20"/>
              </w:rPr>
            </w:pPr>
          </w:p>
          <w:p w14:paraId="52AB3959" w14:textId="77777777" w:rsidR="00D33A22" w:rsidRDefault="00D33A22">
            <w:pPr>
              <w:spacing w:line="276" w:lineRule="auto"/>
              <w:rPr>
                <w:sz w:val="20"/>
                <w:szCs w:val="20"/>
              </w:rPr>
            </w:pPr>
          </w:p>
          <w:p w14:paraId="0DC3F7C2" w14:textId="77777777" w:rsidR="00D33A22" w:rsidRDefault="00D33A22">
            <w:pPr>
              <w:spacing w:line="276" w:lineRule="auto"/>
              <w:rPr>
                <w:sz w:val="20"/>
                <w:szCs w:val="20"/>
              </w:rPr>
            </w:pPr>
          </w:p>
          <w:p w14:paraId="32047A96" w14:textId="77777777" w:rsidR="00D33A22" w:rsidRDefault="00D33A22">
            <w:pPr>
              <w:spacing w:line="276" w:lineRule="auto"/>
              <w:rPr>
                <w:sz w:val="20"/>
                <w:szCs w:val="20"/>
              </w:rPr>
            </w:pPr>
          </w:p>
          <w:p w14:paraId="70DF8D4D" w14:textId="77777777" w:rsidR="00D33A22" w:rsidRDefault="00D33A22">
            <w:pPr>
              <w:spacing w:line="276" w:lineRule="auto"/>
              <w:rPr>
                <w:sz w:val="20"/>
                <w:szCs w:val="20"/>
              </w:rPr>
            </w:pPr>
          </w:p>
          <w:p w14:paraId="4B3CC7BF" w14:textId="77777777" w:rsidR="00D33A22" w:rsidRDefault="00D33A22">
            <w:pPr>
              <w:spacing w:line="276" w:lineRule="auto"/>
              <w:rPr>
                <w:sz w:val="20"/>
                <w:szCs w:val="20"/>
              </w:rPr>
            </w:pPr>
          </w:p>
          <w:p w14:paraId="75C7BF21" w14:textId="77777777" w:rsidR="00D33A22" w:rsidRDefault="00D33A22">
            <w:pPr>
              <w:spacing w:line="276" w:lineRule="auto"/>
              <w:rPr>
                <w:sz w:val="20"/>
                <w:szCs w:val="20"/>
              </w:rPr>
            </w:pPr>
          </w:p>
          <w:p w14:paraId="0AFC3F8A" w14:textId="77777777" w:rsidR="00D33A22" w:rsidRDefault="00D33A22">
            <w:pPr>
              <w:spacing w:line="276" w:lineRule="auto"/>
              <w:rPr>
                <w:sz w:val="20"/>
                <w:szCs w:val="20"/>
              </w:rPr>
            </w:pPr>
          </w:p>
          <w:p w14:paraId="0A1E5000" w14:textId="77777777" w:rsidR="00D33A22" w:rsidRDefault="00D33A22">
            <w:pPr>
              <w:spacing w:line="276" w:lineRule="auto"/>
              <w:rPr>
                <w:sz w:val="20"/>
                <w:szCs w:val="20"/>
              </w:rPr>
            </w:pPr>
          </w:p>
          <w:p w14:paraId="47EFD2B0" w14:textId="77777777" w:rsidR="00D33A22" w:rsidRDefault="00D33A22">
            <w:pPr>
              <w:spacing w:line="276" w:lineRule="auto"/>
              <w:rPr>
                <w:sz w:val="20"/>
                <w:szCs w:val="20"/>
              </w:rPr>
            </w:pPr>
          </w:p>
          <w:p w14:paraId="567276BD" w14:textId="77777777" w:rsidR="00D33A22" w:rsidRDefault="00D33A22">
            <w:pPr>
              <w:spacing w:line="276" w:lineRule="auto"/>
              <w:rPr>
                <w:sz w:val="20"/>
                <w:szCs w:val="20"/>
              </w:rPr>
            </w:pPr>
          </w:p>
          <w:p w14:paraId="00421179" w14:textId="77777777" w:rsidR="00D33A22" w:rsidRDefault="00D33A22">
            <w:pPr>
              <w:spacing w:line="276" w:lineRule="auto"/>
              <w:rPr>
                <w:sz w:val="20"/>
                <w:szCs w:val="20"/>
              </w:rPr>
            </w:pPr>
          </w:p>
          <w:p w14:paraId="01A4F626" w14:textId="77777777" w:rsidR="00D33A22" w:rsidRDefault="00D33A22">
            <w:pPr>
              <w:spacing w:line="276" w:lineRule="auto"/>
              <w:rPr>
                <w:sz w:val="20"/>
                <w:szCs w:val="20"/>
              </w:rPr>
            </w:pPr>
          </w:p>
          <w:p w14:paraId="3083C335" w14:textId="77777777" w:rsidR="00D33A22" w:rsidRDefault="00D33A22">
            <w:pPr>
              <w:spacing w:line="276" w:lineRule="auto"/>
              <w:rPr>
                <w:sz w:val="20"/>
                <w:szCs w:val="20"/>
              </w:rPr>
            </w:pPr>
          </w:p>
          <w:p w14:paraId="49E4A155" w14:textId="77777777" w:rsidR="00D33A22" w:rsidRDefault="00D33A22">
            <w:pPr>
              <w:spacing w:line="276" w:lineRule="auto"/>
              <w:rPr>
                <w:sz w:val="20"/>
                <w:szCs w:val="20"/>
              </w:rPr>
            </w:pPr>
          </w:p>
          <w:p w14:paraId="630E0734" w14:textId="77777777" w:rsidR="00D33A22" w:rsidRDefault="00D33A22">
            <w:pPr>
              <w:spacing w:line="276" w:lineRule="auto"/>
              <w:rPr>
                <w:sz w:val="20"/>
                <w:szCs w:val="20"/>
              </w:rPr>
            </w:pPr>
          </w:p>
          <w:p w14:paraId="2C37411D" w14:textId="77777777" w:rsidR="00D33A22" w:rsidRDefault="00D33A22">
            <w:pPr>
              <w:spacing w:line="276" w:lineRule="auto"/>
              <w:rPr>
                <w:sz w:val="20"/>
                <w:szCs w:val="20"/>
              </w:rPr>
            </w:pPr>
          </w:p>
          <w:p w14:paraId="5EC9CC9A" w14:textId="77777777" w:rsidR="00D33A22" w:rsidRDefault="00D33A22">
            <w:pPr>
              <w:spacing w:line="276" w:lineRule="auto"/>
              <w:rPr>
                <w:sz w:val="20"/>
                <w:szCs w:val="20"/>
              </w:rPr>
            </w:pPr>
          </w:p>
          <w:p w14:paraId="7EBB0C54" w14:textId="77777777" w:rsidR="00D33A22" w:rsidRDefault="00D33A22">
            <w:pPr>
              <w:spacing w:line="276" w:lineRule="auto"/>
              <w:rPr>
                <w:sz w:val="20"/>
                <w:szCs w:val="20"/>
              </w:rPr>
            </w:pPr>
          </w:p>
          <w:p w14:paraId="68D4F14B" w14:textId="77777777" w:rsidR="00D33A22" w:rsidRDefault="00D33A22">
            <w:pPr>
              <w:spacing w:line="276" w:lineRule="auto"/>
              <w:rPr>
                <w:sz w:val="20"/>
                <w:szCs w:val="20"/>
              </w:rPr>
            </w:pPr>
          </w:p>
          <w:p w14:paraId="4C39B0F9" w14:textId="77777777" w:rsidR="00D33A22" w:rsidRDefault="00D33A22">
            <w:pPr>
              <w:spacing w:line="276" w:lineRule="auto"/>
              <w:rPr>
                <w:sz w:val="20"/>
                <w:szCs w:val="20"/>
              </w:rPr>
            </w:pPr>
          </w:p>
          <w:p w14:paraId="5C471B6B" w14:textId="77777777" w:rsidR="00D33A22" w:rsidRDefault="00D33A22">
            <w:pPr>
              <w:spacing w:line="276" w:lineRule="auto"/>
              <w:rPr>
                <w:sz w:val="20"/>
                <w:szCs w:val="20"/>
              </w:rPr>
            </w:pPr>
          </w:p>
          <w:p w14:paraId="2EF3C558" w14:textId="77777777" w:rsidR="00D33A22" w:rsidRDefault="00D33A22">
            <w:pPr>
              <w:spacing w:line="276" w:lineRule="auto"/>
              <w:rPr>
                <w:sz w:val="20"/>
                <w:szCs w:val="20"/>
              </w:rPr>
            </w:pPr>
          </w:p>
          <w:p w14:paraId="58E682E8" w14:textId="77777777" w:rsidR="00D33A22" w:rsidRDefault="00D33A22">
            <w:pPr>
              <w:spacing w:line="276" w:lineRule="auto"/>
              <w:rPr>
                <w:sz w:val="20"/>
                <w:szCs w:val="20"/>
              </w:rPr>
            </w:pPr>
          </w:p>
          <w:p w14:paraId="1E38D221" w14:textId="77777777" w:rsidR="00D33A22" w:rsidRDefault="00D33A22">
            <w:pPr>
              <w:spacing w:line="276" w:lineRule="auto"/>
              <w:rPr>
                <w:sz w:val="20"/>
                <w:szCs w:val="20"/>
              </w:rPr>
            </w:pPr>
          </w:p>
          <w:p w14:paraId="04E1F949" w14:textId="77777777" w:rsidR="00D33A22" w:rsidRDefault="00D33A22">
            <w:pPr>
              <w:spacing w:line="276" w:lineRule="auto"/>
              <w:rPr>
                <w:sz w:val="20"/>
                <w:szCs w:val="20"/>
              </w:rPr>
            </w:pPr>
          </w:p>
          <w:p w14:paraId="6C2508F5" w14:textId="77777777" w:rsidR="00D33A22" w:rsidRDefault="00D33A22">
            <w:pPr>
              <w:spacing w:line="276" w:lineRule="auto"/>
              <w:rPr>
                <w:sz w:val="20"/>
                <w:szCs w:val="20"/>
              </w:rPr>
            </w:pPr>
          </w:p>
          <w:p w14:paraId="63D59BFC" w14:textId="77777777" w:rsidR="00D33A22" w:rsidRDefault="00D33A22">
            <w:pPr>
              <w:spacing w:line="276" w:lineRule="auto"/>
              <w:rPr>
                <w:sz w:val="20"/>
                <w:szCs w:val="20"/>
              </w:rPr>
            </w:pPr>
          </w:p>
          <w:p w14:paraId="549846EA" w14:textId="77777777" w:rsidR="00D33A22" w:rsidRDefault="00D65FAE">
            <w:pPr>
              <w:spacing w:line="276" w:lineRule="auto"/>
              <w:jc w:val="both"/>
              <w:rPr>
                <w:sz w:val="20"/>
                <w:szCs w:val="20"/>
              </w:rPr>
            </w:pPr>
            <w:r>
              <w:rPr>
                <w:sz w:val="20"/>
                <w:szCs w:val="20"/>
              </w:rPr>
              <w:lastRenderedPageBreak/>
              <w:t xml:space="preserve">[22] </w:t>
            </w:r>
            <w:r>
              <w:rPr>
                <w:color w:val="FF0000"/>
                <w:sz w:val="20"/>
                <w:szCs w:val="20"/>
              </w:rPr>
              <w:t>Texto en tablas o en un organizador</w:t>
            </w:r>
          </w:p>
          <w:p w14:paraId="70E56F19" w14:textId="77777777" w:rsidR="00D33A22" w:rsidRDefault="00D65FAE">
            <w:pPr>
              <w:spacing w:line="276" w:lineRule="auto"/>
              <w:rPr>
                <w:sz w:val="20"/>
                <w:szCs w:val="20"/>
              </w:rPr>
            </w:pPr>
            <w:r>
              <w:rPr>
                <w:noProof/>
              </w:rPr>
              <w:drawing>
                <wp:inline distT="0" distB="0" distL="0" distR="0" wp14:anchorId="5245515B" wp14:editId="484EFBF5">
                  <wp:extent cx="1866900" cy="1200150"/>
                  <wp:effectExtent l="0" t="0" r="0" b="0"/>
                  <wp:docPr id="1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60"/>
                          <a:srcRect/>
                          <a:stretch>
                            <a:fillRect/>
                          </a:stretch>
                        </pic:blipFill>
                        <pic:spPr>
                          <a:xfrm>
                            <a:off x="0" y="0"/>
                            <a:ext cx="1866900" cy="1200150"/>
                          </a:xfrm>
                          <a:prstGeom prst="rect">
                            <a:avLst/>
                          </a:prstGeom>
                          <a:ln/>
                        </pic:spPr>
                      </pic:pic>
                    </a:graphicData>
                  </a:graphic>
                </wp:inline>
              </w:drawing>
            </w:r>
            <w:r>
              <w:rPr>
                <w:sz w:val="20"/>
                <w:szCs w:val="20"/>
              </w:rPr>
              <w:t xml:space="preserve"> </w:t>
            </w:r>
            <w:hyperlink r:id="rId62">
              <w:r>
                <w:rPr>
                  <w:b w:val="0"/>
                  <w:color w:val="0000FF"/>
                  <w:sz w:val="20"/>
                  <w:szCs w:val="20"/>
                  <w:u w:val="single"/>
                </w:rPr>
                <w:t>ver imagen</w:t>
              </w:r>
            </w:hyperlink>
          </w:p>
        </w:tc>
      </w:tr>
    </w:tbl>
    <w:p w14:paraId="43175DDB" w14:textId="77777777" w:rsidR="00D33A22" w:rsidRDefault="00D33A22">
      <w:pPr>
        <w:rPr>
          <w:b/>
          <w:sz w:val="20"/>
          <w:szCs w:val="20"/>
        </w:rPr>
      </w:pPr>
    </w:p>
    <w:p w14:paraId="351CF29C" w14:textId="77777777" w:rsidR="00DE1B5B" w:rsidRDefault="00DE1B5B">
      <w:pPr>
        <w:rPr>
          <w:sz w:val="20"/>
          <w:szCs w:val="20"/>
        </w:rPr>
      </w:pPr>
    </w:p>
    <w:p w14:paraId="10D16D58" w14:textId="77777777" w:rsidR="00D33A22" w:rsidRDefault="00D65FAE">
      <w:pPr>
        <w:rPr>
          <w:sz w:val="20"/>
          <w:szCs w:val="20"/>
        </w:rPr>
      </w:pPr>
      <w:r>
        <w:rPr>
          <w:sz w:val="20"/>
          <w:szCs w:val="20"/>
        </w:rPr>
        <w:t>Archivos de anexos</w:t>
      </w:r>
    </w:p>
    <w:p w14:paraId="4D5C8164" w14:textId="77777777" w:rsidR="00D33A22" w:rsidRDefault="00D33A22">
      <w:pPr>
        <w:rPr>
          <w:b/>
          <w:sz w:val="20"/>
          <w:szCs w:val="20"/>
        </w:rPr>
      </w:pPr>
    </w:p>
    <w:tbl>
      <w:tblPr>
        <w:tblStyle w:val="a5"/>
        <w:tblW w:w="9933" w:type="dxa"/>
        <w:tblInd w:w="-25" w:type="dxa"/>
        <w:tblLayout w:type="fixed"/>
        <w:tblLook w:val="0400" w:firstRow="0" w:lastRow="0" w:firstColumn="0" w:lastColumn="0" w:noHBand="0" w:noVBand="1"/>
      </w:tblPr>
      <w:tblGrid>
        <w:gridCol w:w="1826"/>
        <w:gridCol w:w="1515"/>
        <w:gridCol w:w="6592"/>
      </w:tblGrid>
      <w:tr w:rsidR="00D33A22" w14:paraId="2BA22BFE" w14:textId="77777777" w:rsidTr="0086102E">
        <w:trPr>
          <w:trHeight w:val="191"/>
        </w:trPr>
        <w:tc>
          <w:tcPr>
            <w:tcW w:w="1826" w:type="dxa"/>
            <w:tcBorders>
              <w:top w:val="single" w:sz="12" w:space="0" w:color="000000"/>
              <w:left w:val="single" w:sz="12" w:space="0" w:color="000000"/>
              <w:bottom w:val="single" w:sz="12" w:space="0" w:color="000000"/>
              <w:right w:val="single" w:sz="12" w:space="0" w:color="000000"/>
            </w:tcBorders>
            <w:shd w:val="clear" w:color="auto" w:fill="F9CB9C"/>
            <w:tcMar>
              <w:top w:w="100" w:type="dxa"/>
              <w:left w:w="100" w:type="dxa"/>
              <w:bottom w:w="100" w:type="dxa"/>
              <w:right w:w="100" w:type="dxa"/>
            </w:tcMar>
          </w:tcPr>
          <w:p w14:paraId="70DCAA8C" w14:textId="77777777" w:rsidR="00D33A22" w:rsidRDefault="00D65FAE">
            <w:pPr>
              <w:spacing w:line="276" w:lineRule="auto"/>
              <w:jc w:val="center"/>
              <w:rPr>
                <w:sz w:val="20"/>
                <w:szCs w:val="20"/>
              </w:rPr>
            </w:pPr>
            <w:r>
              <w:rPr>
                <w:color w:val="000000"/>
                <w:sz w:val="20"/>
                <w:szCs w:val="20"/>
              </w:rPr>
              <w:t>ANEXO GUI</w:t>
            </w:r>
            <w:r>
              <w:rPr>
                <w:sz w:val="20"/>
                <w:szCs w:val="20"/>
              </w:rPr>
              <w:t>O</w:t>
            </w:r>
            <w:r>
              <w:rPr>
                <w:color w:val="000000"/>
                <w:sz w:val="20"/>
                <w:szCs w:val="20"/>
              </w:rPr>
              <w:t>N</w:t>
            </w:r>
          </w:p>
        </w:tc>
        <w:tc>
          <w:tcPr>
            <w:tcW w:w="1515" w:type="dxa"/>
            <w:tcBorders>
              <w:top w:val="single" w:sz="12" w:space="0" w:color="000000"/>
              <w:left w:val="single" w:sz="12" w:space="0" w:color="000000"/>
              <w:bottom w:val="single" w:sz="12" w:space="0" w:color="000000"/>
              <w:right w:val="single" w:sz="12" w:space="0" w:color="000000"/>
            </w:tcBorders>
            <w:shd w:val="clear" w:color="auto" w:fill="F9CB9C"/>
            <w:tcMar>
              <w:top w:w="100" w:type="dxa"/>
              <w:left w:w="100" w:type="dxa"/>
              <w:bottom w:w="100" w:type="dxa"/>
              <w:right w:w="100" w:type="dxa"/>
            </w:tcMar>
          </w:tcPr>
          <w:p w14:paraId="5C87B92A" w14:textId="77777777" w:rsidR="00D33A22" w:rsidRDefault="00D65FAE">
            <w:pPr>
              <w:spacing w:line="276" w:lineRule="auto"/>
              <w:jc w:val="center"/>
              <w:rPr>
                <w:sz w:val="20"/>
                <w:szCs w:val="20"/>
              </w:rPr>
            </w:pPr>
            <w:r>
              <w:rPr>
                <w:color w:val="000000"/>
                <w:sz w:val="20"/>
                <w:szCs w:val="20"/>
              </w:rPr>
              <w:t>RECURSO</w:t>
            </w:r>
          </w:p>
        </w:tc>
        <w:tc>
          <w:tcPr>
            <w:tcW w:w="6592" w:type="dxa"/>
            <w:tcBorders>
              <w:top w:val="single" w:sz="12" w:space="0" w:color="000000"/>
              <w:left w:val="single" w:sz="12" w:space="0" w:color="000000"/>
              <w:bottom w:val="single" w:sz="12" w:space="0" w:color="000000"/>
              <w:right w:val="single" w:sz="12" w:space="0" w:color="000000"/>
            </w:tcBorders>
            <w:shd w:val="clear" w:color="auto" w:fill="F9CB9C"/>
            <w:tcMar>
              <w:top w:w="100" w:type="dxa"/>
              <w:left w:w="100" w:type="dxa"/>
              <w:bottom w:w="100" w:type="dxa"/>
              <w:right w:w="100" w:type="dxa"/>
            </w:tcMar>
          </w:tcPr>
          <w:p w14:paraId="5DD76748" w14:textId="77777777" w:rsidR="00D33A22" w:rsidRDefault="00D65FAE">
            <w:pPr>
              <w:spacing w:line="276" w:lineRule="auto"/>
              <w:jc w:val="center"/>
              <w:rPr>
                <w:sz w:val="20"/>
                <w:szCs w:val="20"/>
              </w:rPr>
            </w:pPr>
            <w:r>
              <w:rPr>
                <w:color w:val="000000"/>
                <w:sz w:val="20"/>
                <w:szCs w:val="20"/>
              </w:rPr>
              <w:t>ARCHIVO</w:t>
            </w:r>
          </w:p>
        </w:tc>
      </w:tr>
      <w:tr w:rsidR="00D33A22" w14:paraId="4030B9AF" w14:textId="77777777" w:rsidTr="0086102E">
        <w:trPr>
          <w:trHeight w:val="87"/>
        </w:trPr>
        <w:tc>
          <w:tcPr>
            <w:tcW w:w="1826" w:type="dxa"/>
            <w:tcBorders>
              <w:top w:val="single" w:sz="12"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7E8C43" w14:textId="77777777" w:rsidR="00D33A22" w:rsidRDefault="00D65FAE">
            <w:pPr>
              <w:spacing w:line="276" w:lineRule="auto"/>
              <w:jc w:val="center"/>
              <w:rPr>
                <w:sz w:val="20"/>
                <w:szCs w:val="20"/>
              </w:rPr>
            </w:pPr>
            <w:r>
              <w:rPr>
                <w:sz w:val="20"/>
                <w:szCs w:val="20"/>
              </w:rPr>
              <w:t>ANEXOS CF2</w:t>
            </w:r>
          </w:p>
        </w:tc>
        <w:tc>
          <w:tcPr>
            <w:tcW w:w="1515" w:type="dxa"/>
            <w:tcBorders>
              <w:top w:val="single" w:sz="12"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D7A9C7" w14:textId="77777777" w:rsidR="00D33A22" w:rsidRDefault="00D65FAE">
            <w:pPr>
              <w:spacing w:line="276" w:lineRule="auto"/>
              <w:jc w:val="center"/>
              <w:rPr>
                <w:sz w:val="20"/>
                <w:szCs w:val="20"/>
              </w:rPr>
            </w:pPr>
            <w:r>
              <w:rPr>
                <w:sz w:val="20"/>
                <w:szCs w:val="20"/>
              </w:rPr>
              <w:t>Word</w:t>
            </w:r>
          </w:p>
        </w:tc>
        <w:tc>
          <w:tcPr>
            <w:tcW w:w="6592" w:type="dxa"/>
            <w:tcBorders>
              <w:top w:val="single" w:sz="12"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98FD0E" w14:textId="77777777" w:rsidR="00D33A22" w:rsidRDefault="00D65FAE">
            <w:pPr>
              <w:spacing w:line="276" w:lineRule="auto"/>
              <w:rPr>
                <w:sz w:val="20"/>
                <w:szCs w:val="20"/>
              </w:rPr>
            </w:pPr>
            <w:r>
              <w:rPr>
                <w:sz w:val="20"/>
                <w:szCs w:val="20"/>
              </w:rPr>
              <w:t>ANEXOS CF2</w:t>
            </w:r>
          </w:p>
        </w:tc>
      </w:tr>
    </w:tbl>
    <w:p w14:paraId="28503FE0" w14:textId="77777777" w:rsidR="00D33A22" w:rsidRDefault="00D33A22">
      <w:pPr>
        <w:rPr>
          <w:b/>
          <w:sz w:val="20"/>
          <w:szCs w:val="20"/>
          <w:u w:val="single"/>
        </w:rPr>
      </w:pPr>
    </w:p>
    <w:p w14:paraId="329423EA" w14:textId="77777777" w:rsidR="00DE1B5B" w:rsidRDefault="00DE1B5B">
      <w:pPr>
        <w:rPr>
          <w:b/>
          <w:sz w:val="20"/>
          <w:szCs w:val="20"/>
          <w:u w:val="single"/>
        </w:rPr>
      </w:pPr>
    </w:p>
    <w:p w14:paraId="7832884B" w14:textId="77777777" w:rsidR="00DE1B5B" w:rsidRDefault="00DE1B5B">
      <w:pPr>
        <w:rPr>
          <w:b/>
          <w:sz w:val="20"/>
          <w:szCs w:val="20"/>
          <w:u w:val="single"/>
        </w:rPr>
      </w:pPr>
    </w:p>
    <w:p w14:paraId="45A39F9B" w14:textId="77777777" w:rsidR="00DE1B5B" w:rsidRDefault="00DE1B5B">
      <w:pPr>
        <w:rPr>
          <w:b/>
          <w:sz w:val="20"/>
          <w:szCs w:val="20"/>
          <w:u w:val="single"/>
        </w:rPr>
      </w:pPr>
    </w:p>
    <w:p w14:paraId="312EC89D" w14:textId="77777777" w:rsidR="00DE1B5B" w:rsidRDefault="00DE1B5B">
      <w:pPr>
        <w:rPr>
          <w:b/>
          <w:sz w:val="20"/>
          <w:szCs w:val="20"/>
          <w:u w:val="single"/>
        </w:rPr>
      </w:pPr>
    </w:p>
    <w:p w14:paraId="6AD2F790" w14:textId="77777777" w:rsidR="00DE1B5B" w:rsidRDefault="00DE1B5B">
      <w:pPr>
        <w:rPr>
          <w:b/>
          <w:sz w:val="20"/>
          <w:szCs w:val="20"/>
          <w:u w:val="single"/>
        </w:rPr>
      </w:pPr>
    </w:p>
    <w:p w14:paraId="3A7048EC" w14:textId="77777777" w:rsidR="00DE1B5B" w:rsidRDefault="00DE1B5B">
      <w:pPr>
        <w:rPr>
          <w:b/>
          <w:sz w:val="20"/>
          <w:szCs w:val="20"/>
          <w:u w:val="single"/>
        </w:rPr>
      </w:pPr>
    </w:p>
    <w:p w14:paraId="30E3D2DE" w14:textId="77777777" w:rsidR="00D33A22" w:rsidRDefault="00D65FAE">
      <w:pPr>
        <w:numPr>
          <w:ilvl w:val="0"/>
          <w:numId w:val="18"/>
        </w:numPr>
        <w:pBdr>
          <w:top w:val="nil"/>
          <w:left w:val="nil"/>
          <w:bottom w:val="nil"/>
          <w:right w:val="nil"/>
          <w:between w:val="nil"/>
        </w:pBdr>
        <w:ind w:left="426" w:hanging="426"/>
        <w:jc w:val="both"/>
        <w:rPr>
          <w:b/>
          <w:color w:val="000000"/>
          <w:sz w:val="20"/>
          <w:szCs w:val="20"/>
        </w:rPr>
      </w:pPr>
      <w:r>
        <w:rPr>
          <w:b/>
          <w:color w:val="000000"/>
          <w:sz w:val="20"/>
          <w:szCs w:val="20"/>
        </w:rPr>
        <w:lastRenderedPageBreak/>
        <w:t xml:space="preserve">MATERIAL COMPLEMENTARIO: </w:t>
      </w:r>
    </w:p>
    <w:p w14:paraId="63043574" w14:textId="77777777" w:rsidR="0086102E" w:rsidRDefault="0086102E">
      <w:pPr>
        <w:pBdr>
          <w:top w:val="nil"/>
          <w:left w:val="nil"/>
          <w:bottom w:val="nil"/>
          <w:right w:val="nil"/>
          <w:between w:val="nil"/>
        </w:pBdr>
        <w:ind w:left="426" w:hanging="720"/>
        <w:jc w:val="both"/>
        <w:rPr>
          <w:color w:val="000000"/>
          <w:sz w:val="20"/>
          <w:szCs w:val="20"/>
        </w:rPr>
      </w:pPr>
    </w:p>
    <w:p w14:paraId="2F1D6A23" w14:textId="77777777" w:rsidR="00D33A22" w:rsidRDefault="00D65FAE">
      <w:pPr>
        <w:pBdr>
          <w:top w:val="nil"/>
          <w:left w:val="nil"/>
          <w:bottom w:val="nil"/>
          <w:right w:val="nil"/>
          <w:between w:val="nil"/>
        </w:pBdr>
        <w:ind w:left="426" w:hanging="720"/>
        <w:jc w:val="both"/>
        <w:rPr>
          <w:color w:val="000000"/>
          <w:sz w:val="20"/>
          <w:szCs w:val="20"/>
        </w:rPr>
      </w:pPr>
      <w:r>
        <w:rPr>
          <w:color w:val="000000"/>
          <w:sz w:val="20"/>
          <w:szCs w:val="20"/>
        </w:rPr>
        <w:t>Relacionar el material de apoyo o complementario de los temas abordados en este recurso.</w:t>
      </w:r>
    </w:p>
    <w:p w14:paraId="167D923D" w14:textId="77777777" w:rsidR="00D33A22" w:rsidRDefault="00D65FAE">
      <w:pPr>
        <w:rPr>
          <w:sz w:val="20"/>
          <w:szCs w:val="20"/>
        </w:rPr>
      </w:pPr>
      <w:r>
        <w:rPr>
          <w:sz w:val="20"/>
          <w:szCs w:val="20"/>
        </w:rPr>
        <w:t xml:space="preserve"> </w:t>
      </w:r>
    </w:p>
    <w:tbl>
      <w:tblPr>
        <w:tblStyle w:val="a6"/>
        <w:tblW w:w="9953" w:type="dxa"/>
        <w:tblInd w:w="-45" w:type="dxa"/>
        <w:tblLayout w:type="fixed"/>
        <w:tblLook w:val="0400" w:firstRow="0" w:lastRow="0" w:firstColumn="0" w:lastColumn="0" w:noHBand="0" w:noVBand="1"/>
      </w:tblPr>
      <w:tblGrid>
        <w:gridCol w:w="2020"/>
        <w:gridCol w:w="1860"/>
        <w:gridCol w:w="6073"/>
      </w:tblGrid>
      <w:tr w:rsidR="00D33A22" w14:paraId="6FB798DB" w14:textId="77777777" w:rsidTr="00040D41">
        <w:trPr>
          <w:trHeight w:val="861"/>
        </w:trPr>
        <w:tc>
          <w:tcPr>
            <w:tcW w:w="2020" w:type="dxa"/>
            <w:tcBorders>
              <w:top w:val="single" w:sz="12" w:space="0" w:color="000000"/>
              <w:left w:val="single" w:sz="12" w:space="0" w:color="000000"/>
              <w:bottom w:val="single" w:sz="12" w:space="0" w:color="000000"/>
              <w:right w:val="single" w:sz="12" w:space="0" w:color="000000"/>
            </w:tcBorders>
            <w:shd w:val="clear" w:color="auto" w:fill="F9CB9C"/>
            <w:tcMar>
              <w:top w:w="100" w:type="dxa"/>
              <w:left w:w="100" w:type="dxa"/>
              <w:bottom w:w="100" w:type="dxa"/>
              <w:right w:w="100" w:type="dxa"/>
            </w:tcMar>
          </w:tcPr>
          <w:p w14:paraId="6A5FF99C" w14:textId="77777777" w:rsidR="00D33A22" w:rsidRDefault="00D65FAE">
            <w:pPr>
              <w:spacing w:line="276" w:lineRule="auto"/>
              <w:jc w:val="center"/>
              <w:rPr>
                <w:color w:val="000000"/>
                <w:sz w:val="20"/>
                <w:szCs w:val="20"/>
              </w:rPr>
            </w:pPr>
            <w:r>
              <w:rPr>
                <w:sz w:val="20"/>
                <w:szCs w:val="20"/>
              </w:rPr>
              <w:t>Autor, (año del documento o material),  Nombre del documento o material.</w:t>
            </w:r>
          </w:p>
        </w:tc>
        <w:tc>
          <w:tcPr>
            <w:tcW w:w="1860" w:type="dxa"/>
            <w:tcBorders>
              <w:top w:val="single" w:sz="12" w:space="0" w:color="000000"/>
              <w:left w:val="single" w:sz="12" w:space="0" w:color="000000"/>
              <w:bottom w:val="single" w:sz="12" w:space="0" w:color="000000"/>
              <w:right w:val="single" w:sz="12" w:space="0" w:color="000000"/>
            </w:tcBorders>
            <w:shd w:val="clear" w:color="auto" w:fill="F9CB9C"/>
            <w:tcMar>
              <w:top w:w="100" w:type="dxa"/>
              <w:left w:w="100" w:type="dxa"/>
              <w:bottom w:w="100" w:type="dxa"/>
              <w:right w:w="100" w:type="dxa"/>
            </w:tcMar>
          </w:tcPr>
          <w:p w14:paraId="7EF7D280" w14:textId="77777777" w:rsidR="00D33A22" w:rsidRDefault="00D65FAE">
            <w:pPr>
              <w:spacing w:line="276" w:lineRule="auto"/>
              <w:jc w:val="center"/>
              <w:rPr>
                <w:sz w:val="20"/>
                <w:szCs w:val="20"/>
              </w:rPr>
            </w:pPr>
            <w:r>
              <w:rPr>
                <w:sz w:val="20"/>
                <w:szCs w:val="20"/>
              </w:rPr>
              <w:t xml:space="preserve">Tipo de material </w:t>
            </w:r>
          </w:p>
          <w:p w14:paraId="045369DF" w14:textId="77777777" w:rsidR="00D33A22" w:rsidRDefault="00D65FAE">
            <w:pPr>
              <w:spacing w:line="276" w:lineRule="auto"/>
              <w:jc w:val="center"/>
              <w:rPr>
                <w:color w:val="000000"/>
                <w:sz w:val="20"/>
                <w:szCs w:val="20"/>
              </w:rPr>
            </w:pPr>
            <w:r>
              <w:rPr>
                <w:sz w:val="20"/>
                <w:szCs w:val="20"/>
              </w:rPr>
              <w:t>( Video, capítulo de libro, artículo, otro)</w:t>
            </w:r>
          </w:p>
        </w:tc>
        <w:tc>
          <w:tcPr>
            <w:tcW w:w="6073" w:type="dxa"/>
            <w:tcBorders>
              <w:top w:val="single" w:sz="12" w:space="0" w:color="000000"/>
              <w:left w:val="single" w:sz="12" w:space="0" w:color="000000"/>
              <w:bottom w:val="single" w:sz="12" w:space="0" w:color="000000"/>
              <w:right w:val="single" w:sz="12" w:space="0" w:color="000000"/>
            </w:tcBorders>
            <w:shd w:val="clear" w:color="auto" w:fill="F9CB9C"/>
            <w:tcMar>
              <w:top w:w="100" w:type="dxa"/>
              <w:left w:w="100" w:type="dxa"/>
              <w:bottom w:w="100" w:type="dxa"/>
              <w:right w:w="100" w:type="dxa"/>
            </w:tcMar>
          </w:tcPr>
          <w:p w14:paraId="0F113CBF" w14:textId="59D3D306" w:rsidR="00D33A22" w:rsidRDefault="0086102E">
            <w:pPr>
              <w:spacing w:line="276" w:lineRule="auto"/>
              <w:jc w:val="center"/>
              <w:rPr>
                <w:sz w:val="20"/>
                <w:szCs w:val="20"/>
              </w:rPr>
            </w:pPr>
            <w:r>
              <w:rPr>
                <w:sz w:val="20"/>
                <w:szCs w:val="20"/>
              </w:rPr>
              <w:t>Enlace del r</w:t>
            </w:r>
            <w:r w:rsidR="00D65FAE">
              <w:rPr>
                <w:sz w:val="20"/>
                <w:szCs w:val="20"/>
              </w:rPr>
              <w:t xml:space="preserve">ecurso o </w:t>
            </w:r>
          </w:p>
          <w:p w14:paraId="23542FB9" w14:textId="77777777" w:rsidR="00D33A22" w:rsidRDefault="00D65FAE">
            <w:pPr>
              <w:spacing w:line="276" w:lineRule="auto"/>
              <w:jc w:val="center"/>
              <w:rPr>
                <w:color w:val="000000"/>
                <w:sz w:val="20"/>
                <w:szCs w:val="20"/>
              </w:rPr>
            </w:pPr>
            <w:r>
              <w:rPr>
                <w:sz w:val="20"/>
                <w:szCs w:val="20"/>
              </w:rPr>
              <w:t xml:space="preserve">Archivo del documento o material  </w:t>
            </w:r>
          </w:p>
        </w:tc>
      </w:tr>
      <w:tr w:rsidR="00D33A22" w14:paraId="6E8D5547" w14:textId="77777777" w:rsidTr="00040D41">
        <w:trPr>
          <w:trHeight w:val="182"/>
        </w:trPr>
        <w:tc>
          <w:tcPr>
            <w:tcW w:w="2020" w:type="dxa"/>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tcPr>
          <w:p w14:paraId="717002CA" w14:textId="77777777" w:rsidR="00D33A22" w:rsidRDefault="00D33A22">
            <w:pPr>
              <w:spacing w:line="276" w:lineRule="auto"/>
              <w:rPr>
                <w:b w:val="0"/>
                <w:sz w:val="20"/>
                <w:szCs w:val="20"/>
              </w:rPr>
            </w:pPr>
          </w:p>
        </w:tc>
        <w:tc>
          <w:tcPr>
            <w:tcW w:w="1860" w:type="dxa"/>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tcPr>
          <w:p w14:paraId="7127FBB0" w14:textId="77777777" w:rsidR="00D33A22" w:rsidRDefault="00D33A22">
            <w:pPr>
              <w:spacing w:line="276" w:lineRule="auto"/>
              <w:rPr>
                <w:b w:val="0"/>
                <w:sz w:val="20"/>
                <w:szCs w:val="20"/>
              </w:rPr>
            </w:pPr>
          </w:p>
        </w:tc>
        <w:tc>
          <w:tcPr>
            <w:tcW w:w="6073" w:type="dxa"/>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tcPr>
          <w:p w14:paraId="25EF75F7" w14:textId="77777777" w:rsidR="00D33A22" w:rsidRDefault="00D33A22">
            <w:pPr>
              <w:spacing w:line="276" w:lineRule="auto"/>
              <w:rPr>
                <w:b w:val="0"/>
                <w:sz w:val="20"/>
                <w:szCs w:val="20"/>
              </w:rPr>
            </w:pPr>
          </w:p>
        </w:tc>
      </w:tr>
    </w:tbl>
    <w:p w14:paraId="3F0D68BF" w14:textId="77777777" w:rsidR="00D33A22" w:rsidRDefault="00D33A22">
      <w:pPr>
        <w:rPr>
          <w:sz w:val="20"/>
          <w:szCs w:val="20"/>
        </w:rPr>
      </w:pPr>
    </w:p>
    <w:p w14:paraId="00784D38" w14:textId="77777777" w:rsidR="00D33A22" w:rsidRDefault="00D65FAE">
      <w:pPr>
        <w:numPr>
          <w:ilvl w:val="0"/>
          <w:numId w:val="18"/>
        </w:numPr>
        <w:pBdr>
          <w:top w:val="nil"/>
          <w:left w:val="nil"/>
          <w:bottom w:val="nil"/>
          <w:right w:val="nil"/>
          <w:between w:val="nil"/>
        </w:pBdr>
        <w:ind w:left="426" w:hanging="426"/>
        <w:jc w:val="both"/>
        <w:rPr>
          <w:b/>
          <w:color w:val="000000"/>
          <w:sz w:val="20"/>
          <w:szCs w:val="20"/>
        </w:rPr>
      </w:pPr>
      <w:r>
        <w:rPr>
          <w:b/>
          <w:color w:val="000000"/>
          <w:sz w:val="20"/>
          <w:szCs w:val="20"/>
        </w:rPr>
        <w:t xml:space="preserve">GLOSARIO: </w:t>
      </w:r>
    </w:p>
    <w:p w14:paraId="2E536346" w14:textId="77777777" w:rsidR="0086102E" w:rsidRDefault="0086102E">
      <w:pPr>
        <w:pBdr>
          <w:top w:val="nil"/>
          <w:left w:val="nil"/>
          <w:bottom w:val="nil"/>
          <w:right w:val="nil"/>
          <w:between w:val="nil"/>
        </w:pBdr>
        <w:ind w:left="426" w:hanging="720"/>
        <w:jc w:val="both"/>
        <w:rPr>
          <w:color w:val="000000"/>
          <w:sz w:val="20"/>
          <w:szCs w:val="20"/>
        </w:rPr>
      </w:pPr>
    </w:p>
    <w:p w14:paraId="22370B0D" w14:textId="2FE7E560" w:rsidR="00D33A22" w:rsidRDefault="00D65FAE" w:rsidP="0086102E">
      <w:pPr>
        <w:pBdr>
          <w:top w:val="nil"/>
          <w:left w:val="nil"/>
          <w:bottom w:val="nil"/>
          <w:right w:val="nil"/>
          <w:between w:val="nil"/>
        </w:pBdr>
        <w:ind w:hanging="11"/>
        <w:jc w:val="both"/>
        <w:rPr>
          <w:color w:val="000000"/>
          <w:sz w:val="20"/>
          <w:szCs w:val="20"/>
        </w:rPr>
      </w:pPr>
      <w:r>
        <w:rPr>
          <w:color w:val="000000"/>
          <w:sz w:val="20"/>
          <w:szCs w:val="20"/>
        </w:rPr>
        <w:t xml:space="preserve">Incorpore aquí las definiciones de los términos claves, </w:t>
      </w:r>
      <w:r w:rsidR="0086102E">
        <w:rPr>
          <w:color w:val="000000"/>
          <w:sz w:val="20"/>
          <w:szCs w:val="20"/>
        </w:rPr>
        <w:t>requeridos</w:t>
      </w:r>
      <w:r>
        <w:rPr>
          <w:color w:val="000000"/>
          <w:sz w:val="20"/>
          <w:szCs w:val="20"/>
        </w:rPr>
        <w:t xml:space="preserve"> para comprender adecuadamente los contenidos de </w:t>
      </w:r>
      <w:r w:rsidR="0086102E">
        <w:rPr>
          <w:color w:val="000000"/>
          <w:sz w:val="20"/>
          <w:szCs w:val="20"/>
        </w:rPr>
        <w:t>e</w:t>
      </w:r>
      <w:r>
        <w:rPr>
          <w:color w:val="000000"/>
          <w:sz w:val="20"/>
          <w:szCs w:val="20"/>
        </w:rPr>
        <w:t>ste recurso educativo.</w:t>
      </w:r>
    </w:p>
    <w:p w14:paraId="34AFC3EC" w14:textId="77777777" w:rsidR="00D33A22" w:rsidRDefault="00D33A22">
      <w:pPr>
        <w:pBdr>
          <w:top w:val="nil"/>
          <w:left w:val="nil"/>
          <w:bottom w:val="nil"/>
          <w:right w:val="nil"/>
          <w:between w:val="nil"/>
        </w:pBdr>
        <w:jc w:val="both"/>
        <w:rPr>
          <w:color w:val="000000"/>
          <w:sz w:val="20"/>
          <w:szCs w:val="20"/>
        </w:rPr>
      </w:pPr>
    </w:p>
    <w:tbl>
      <w:tblPr>
        <w:tblStyle w:val="a7"/>
        <w:tblW w:w="10085" w:type="dxa"/>
        <w:tblInd w:w="-35" w:type="dxa"/>
        <w:tblLayout w:type="fixed"/>
        <w:tblLook w:val="0400" w:firstRow="0" w:lastRow="0" w:firstColumn="0" w:lastColumn="0" w:noHBand="0" w:noVBand="1"/>
      </w:tblPr>
      <w:tblGrid>
        <w:gridCol w:w="2700"/>
        <w:gridCol w:w="7385"/>
      </w:tblGrid>
      <w:tr w:rsidR="00D33A22" w14:paraId="2EEE26AF" w14:textId="77777777" w:rsidTr="00040D41">
        <w:trPr>
          <w:trHeight w:val="214"/>
        </w:trPr>
        <w:tc>
          <w:tcPr>
            <w:tcW w:w="2700" w:type="dxa"/>
            <w:tcBorders>
              <w:top w:val="single" w:sz="12" w:space="0" w:color="000000"/>
              <w:left w:val="single" w:sz="12" w:space="0" w:color="000000"/>
              <w:bottom w:val="single" w:sz="12" w:space="0" w:color="000000"/>
              <w:right w:val="single" w:sz="12" w:space="0" w:color="000000"/>
            </w:tcBorders>
            <w:shd w:val="clear" w:color="auto" w:fill="F9CB9C"/>
            <w:tcMar>
              <w:top w:w="100" w:type="dxa"/>
              <w:left w:w="100" w:type="dxa"/>
              <w:bottom w:w="100" w:type="dxa"/>
              <w:right w:w="100" w:type="dxa"/>
            </w:tcMar>
          </w:tcPr>
          <w:p w14:paraId="3F3FBC3D" w14:textId="77777777" w:rsidR="00D33A22" w:rsidRDefault="00D65FAE">
            <w:pPr>
              <w:spacing w:line="276" w:lineRule="auto"/>
              <w:jc w:val="center"/>
              <w:rPr>
                <w:color w:val="000000"/>
                <w:sz w:val="20"/>
                <w:szCs w:val="20"/>
              </w:rPr>
            </w:pPr>
            <w:r>
              <w:rPr>
                <w:sz w:val="20"/>
                <w:szCs w:val="20"/>
              </w:rPr>
              <w:t>TÉRMINO</w:t>
            </w:r>
          </w:p>
        </w:tc>
        <w:tc>
          <w:tcPr>
            <w:tcW w:w="7385" w:type="dxa"/>
            <w:tcBorders>
              <w:top w:val="single" w:sz="12" w:space="0" w:color="000000"/>
              <w:left w:val="single" w:sz="12" w:space="0" w:color="000000"/>
              <w:bottom w:val="single" w:sz="12" w:space="0" w:color="000000"/>
              <w:right w:val="single" w:sz="12" w:space="0" w:color="000000"/>
            </w:tcBorders>
            <w:shd w:val="clear" w:color="auto" w:fill="F9CB9C"/>
            <w:tcMar>
              <w:top w:w="100" w:type="dxa"/>
              <w:left w:w="100" w:type="dxa"/>
              <w:bottom w:w="100" w:type="dxa"/>
              <w:right w:w="100" w:type="dxa"/>
            </w:tcMar>
          </w:tcPr>
          <w:p w14:paraId="0B253EFD" w14:textId="77777777" w:rsidR="00D33A22" w:rsidRDefault="00D65FAE">
            <w:pPr>
              <w:spacing w:line="276" w:lineRule="auto"/>
              <w:jc w:val="center"/>
              <w:rPr>
                <w:color w:val="000000"/>
                <w:sz w:val="20"/>
                <w:szCs w:val="20"/>
              </w:rPr>
            </w:pPr>
            <w:r>
              <w:rPr>
                <w:color w:val="000000"/>
                <w:sz w:val="20"/>
                <w:szCs w:val="20"/>
              </w:rPr>
              <w:t>SIGNIFICADO</w:t>
            </w:r>
          </w:p>
        </w:tc>
      </w:tr>
      <w:tr w:rsidR="00D33A22" w14:paraId="2C300D75" w14:textId="77777777" w:rsidTr="00040D41">
        <w:trPr>
          <w:trHeight w:val="253"/>
        </w:trPr>
        <w:tc>
          <w:tcPr>
            <w:tcW w:w="2700" w:type="dxa"/>
            <w:tcBorders>
              <w:top w:val="single" w:sz="12"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14ED8F3" w14:textId="2A4CC056" w:rsidR="00D33A22" w:rsidRDefault="0086102E">
            <w:pPr>
              <w:spacing w:line="276" w:lineRule="auto"/>
              <w:rPr>
                <w:color w:val="000000"/>
                <w:sz w:val="20"/>
                <w:szCs w:val="20"/>
              </w:rPr>
            </w:pPr>
            <w:r>
              <w:rPr>
                <w:color w:val="000000"/>
                <w:sz w:val="20"/>
                <w:szCs w:val="20"/>
              </w:rPr>
              <w:t>Canal de d</w:t>
            </w:r>
            <w:r w:rsidR="00D65FAE">
              <w:rPr>
                <w:color w:val="000000"/>
                <w:sz w:val="20"/>
                <w:szCs w:val="20"/>
              </w:rPr>
              <w:t>istribución</w:t>
            </w:r>
          </w:p>
        </w:tc>
        <w:tc>
          <w:tcPr>
            <w:tcW w:w="7385" w:type="dxa"/>
            <w:tcBorders>
              <w:top w:val="single" w:sz="12"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8E59FCB" w14:textId="77777777" w:rsidR="00D33A22" w:rsidRDefault="00D65FAE">
            <w:pPr>
              <w:spacing w:line="276" w:lineRule="auto"/>
              <w:jc w:val="both"/>
              <w:rPr>
                <w:b w:val="0"/>
                <w:color w:val="000000"/>
                <w:sz w:val="20"/>
                <w:szCs w:val="20"/>
              </w:rPr>
            </w:pPr>
            <w:r>
              <w:rPr>
                <w:b w:val="0"/>
                <w:color w:val="000000"/>
                <w:sz w:val="20"/>
                <w:szCs w:val="20"/>
              </w:rPr>
              <w:t>Camino seguido por el producto, a través de los intermediarios; va desde el productor al consumidor final.</w:t>
            </w:r>
          </w:p>
        </w:tc>
      </w:tr>
      <w:tr w:rsidR="00D33A22" w14:paraId="13EA3CFC" w14:textId="77777777" w:rsidTr="00040D41">
        <w:trPr>
          <w:trHeight w:val="253"/>
        </w:trPr>
        <w:tc>
          <w:tcPr>
            <w:tcW w:w="2700" w:type="dxa"/>
            <w:tcBorders>
              <w:top w:val="single" w:sz="12"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A811739" w14:textId="77777777" w:rsidR="00D33A22" w:rsidRDefault="00D65FAE">
            <w:pPr>
              <w:spacing w:line="276" w:lineRule="auto"/>
              <w:jc w:val="both"/>
              <w:rPr>
                <w:color w:val="000000"/>
                <w:sz w:val="20"/>
                <w:szCs w:val="20"/>
              </w:rPr>
            </w:pPr>
            <w:r>
              <w:rPr>
                <w:color w:val="000000"/>
                <w:sz w:val="20"/>
                <w:szCs w:val="20"/>
              </w:rPr>
              <w:t>Ciclo de vida del producto</w:t>
            </w:r>
          </w:p>
        </w:tc>
        <w:tc>
          <w:tcPr>
            <w:tcW w:w="7385" w:type="dxa"/>
            <w:tcBorders>
              <w:top w:val="single" w:sz="12"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564B7C1" w14:textId="77777777" w:rsidR="00D33A22" w:rsidRDefault="00D65FAE">
            <w:pPr>
              <w:spacing w:line="276" w:lineRule="auto"/>
              <w:jc w:val="both"/>
              <w:rPr>
                <w:b w:val="0"/>
                <w:color w:val="000000"/>
                <w:sz w:val="20"/>
                <w:szCs w:val="20"/>
              </w:rPr>
            </w:pPr>
            <w:r>
              <w:rPr>
                <w:b w:val="0"/>
                <w:color w:val="000000"/>
                <w:sz w:val="20"/>
                <w:szCs w:val="20"/>
              </w:rPr>
              <w:t>Trayectoria que sigue un producto desde su concepción hasta su eliminación de la línea. Las etapas incluyen: introducción, crecimiento, madurez y declinación.</w:t>
            </w:r>
          </w:p>
        </w:tc>
      </w:tr>
      <w:tr w:rsidR="00D33A22" w14:paraId="06CE859F" w14:textId="77777777" w:rsidTr="00040D41">
        <w:trPr>
          <w:trHeight w:val="253"/>
        </w:trPr>
        <w:tc>
          <w:tcPr>
            <w:tcW w:w="2700" w:type="dxa"/>
            <w:tcBorders>
              <w:top w:val="single" w:sz="12"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C32492B" w14:textId="77777777" w:rsidR="00D33A22" w:rsidRDefault="00D65FAE">
            <w:pPr>
              <w:spacing w:line="276" w:lineRule="auto"/>
              <w:rPr>
                <w:color w:val="000000"/>
                <w:sz w:val="20"/>
                <w:szCs w:val="20"/>
              </w:rPr>
            </w:pPr>
            <w:r>
              <w:rPr>
                <w:color w:val="000000"/>
                <w:sz w:val="20"/>
                <w:szCs w:val="20"/>
              </w:rPr>
              <w:t>Clientes</w:t>
            </w:r>
          </w:p>
        </w:tc>
        <w:tc>
          <w:tcPr>
            <w:tcW w:w="7385" w:type="dxa"/>
            <w:tcBorders>
              <w:top w:val="single" w:sz="12"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02DC43F" w14:textId="77777777" w:rsidR="00D33A22" w:rsidRDefault="00D65FAE">
            <w:pPr>
              <w:spacing w:line="276" w:lineRule="auto"/>
              <w:jc w:val="both"/>
              <w:rPr>
                <w:b w:val="0"/>
                <w:color w:val="000000"/>
                <w:sz w:val="20"/>
                <w:szCs w:val="20"/>
              </w:rPr>
            </w:pPr>
            <w:r>
              <w:rPr>
                <w:b w:val="0"/>
                <w:color w:val="000000"/>
                <w:sz w:val="20"/>
                <w:szCs w:val="20"/>
              </w:rPr>
              <w:t>Quienes compran los productos o servicios.</w:t>
            </w:r>
          </w:p>
        </w:tc>
      </w:tr>
      <w:tr w:rsidR="00D33A22" w14:paraId="25F1D7E4" w14:textId="77777777" w:rsidTr="00040D41">
        <w:trPr>
          <w:trHeight w:val="253"/>
        </w:trPr>
        <w:tc>
          <w:tcPr>
            <w:tcW w:w="2700" w:type="dxa"/>
            <w:tcBorders>
              <w:top w:val="single" w:sz="12"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BE8EB58" w14:textId="77777777" w:rsidR="00D33A22" w:rsidRDefault="00D65FAE">
            <w:pPr>
              <w:spacing w:line="276" w:lineRule="auto"/>
              <w:rPr>
                <w:color w:val="000000"/>
                <w:sz w:val="20"/>
                <w:szCs w:val="20"/>
              </w:rPr>
            </w:pPr>
            <w:r>
              <w:rPr>
                <w:color w:val="000000"/>
                <w:sz w:val="20"/>
                <w:szCs w:val="20"/>
              </w:rPr>
              <w:t>Competidores</w:t>
            </w:r>
          </w:p>
        </w:tc>
        <w:tc>
          <w:tcPr>
            <w:tcW w:w="7385" w:type="dxa"/>
            <w:tcBorders>
              <w:top w:val="single" w:sz="12"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1996CDA" w14:textId="77777777" w:rsidR="00D33A22" w:rsidRDefault="00D65FAE">
            <w:pPr>
              <w:spacing w:line="276" w:lineRule="auto"/>
              <w:jc w:val="both"/>
              <w:rPr>
                <w:b w:val="0"/>
                <w:color w:val="000000"/>
                <w:sz w:val="20"/>
                <w:szCs w:val="20"/>
              </w:rPr>
            </w:pPr>
            <w:r>
              <w:rPr>
                <w:b w:val="0"/>
                <w:color w:val="000000"/>
                <w:sz w:val="20"/>
                <w:szCs w:val="20"/>
              </w:rPr>
              <w:t xml:space="preserve">Otras empresas que participan en el mercado con productos y/o servicios similares. </w:t>
            </w:r>
          </w:p>
        </w:tc>
      </w:tr>
      <w:tr w:rsidR="00D33A22" w14:paraId="670B969E" w14:textId="77777777" w:rsidTr="00040D41">
        <w:trPr>
          <w:trHeight w:val="253"/>
        </w:trPr>
        <w:tc>
          <w:tcPr>
            <w:tcW w:w="2700" w:type="dxa"/>
            <w:tcBorders>
              <w:top w:val="single" w:sz="12"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9F4007F" w14:textId="77777777" w:rsidR="00D33A22" w:rsidRDefault="00D65FAE">
            <w:pPr>
              <w:spacing w:line="276" w:lineRule="auto"/>
              <w:jc w:val="both"/>
              <w:rPr>
                <w:color w:val="000000"/>
                <w:sz w:val="20"/>
                <w:szCs w:val="20"/>
              </w:rPr>
            </w:pPr>
            <w:r>
              <w:rPr>
                <w:color w:val="000000"/>
                <w:sz w:val="20"/>
                <w:szCs w:val="20"/>
              </w:rPr>
              <w:t>Consumidor</w:t>
            </w:r>
          </w:p>
        </w:tc>
        <w:tc>
          <w:tcPr>
            <w:tcW w:w="7385" w:type="dxa"/>
            <w:tcBorders>
              <w:top w:val="single" w:sz="12"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0C3EA98" w14:textId="77777777" w:rsidR="00D33A22" w:rsidRDefault="00D65FAE">
            <w:pPr>
              <w:spacing w:line="276" w:lineRule="auto"/>
              <w:jc w:val="both"/>
              <w:rPr>
                <w:b w:val="0"/>
                <w:color w:val="000000"/>
                <w:sz w:val="20"/>
                <w:szCs w:val="20"/>
              </w:rPr>
            </w:pPr>
            <w:r>
              <w:rPr>
                <w:b w:val="0"/>
                <w:color w:val="000000"/>
                <w:sz w:val="20"/>
                <w:szCs w:val="20"/>
              </w:rPr>
              <w:t>Persona que compra productos de consumo. En mercadeo se aplica a todo comprador.</w:t>
            </w:r>
          </w:p>
        </w:tc>
      </w:tr>
      <w:tr w:rsidR="00D33A22" w14:paraId="66AC213B" w14:textId="77777777" w:rsidTr="00040D41">
        <w:trPr>
          <w:trHeight w:val="253"/>
        </w:trPr>
        <w:tc>
          <w:tcPr>
            <w:tcW w:w="2700" w:type="dxa"/>
            <w:tcBorders>
              <w:top w:val="single" w:sz="12"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29E1D97" w14:textId="77777777" w:rsidR="00D33A22" w:rsidRDefault="00D65FAE">
            <w:pPr>
              <w:jc w:val="both"/>
              <w:rPr>
                <w:color w:val="000000"/>
                <w:sz w:val="20"/>
                <w:szCs w:val="20"/>
              </w:rPr>
            </w:pPr>
            <w:r>
              <w:rPr>
                <w:color w:val="000000"/>
                <w:sz w:val="20"/>
                <w:szCs w:val="20"/>
              </w:rPr>
              <w:t>Cortapisas</w:t>
            </w:r>
          </w:p>
        </w:tc>
        <w:tc>
          <w:tcPr>
            <w:tcW w:w="7385" w:type="dxa"/>
            <w:tcBorders>
              <w:top w:val="single" w:sz="12"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6E1FCCD" w14:textId="77777777" w:rsidR="00D33A22" w:rsidRDefault="00D65FAE">
            <w:pPr>
              <w:jc w:val="both"/>
              <w:rPr>
                <w:b w:val="0"/>
                <w:color w:val="000000"/>
                <w:sz w:val="20"/>
                <w:szCs w:val="20"/>
              </w:rPr>
            </w:pPr>
            <w:r>
              <w:rPr>
                <w:b w:val="0"/>
                <w:color w:val="000000"/>
                <w:sz w:val="20"/>
                <w:szCs w:val="20"/>
              </w:rPr>
              <w:t>Barrera o restricción para realizar una acción.</w:t>
            </w:r>
          </w:p>
        </w:tc>
      </w:tr>
      <w:tr w:rsidR="00D33A22" w14:paraId="0BC88B13" w14:textId="77777777" w:rsidTr="00040D41">
        <w:trPr>
          <w:trHeight w:val="253"/>
        </w:trPr>
        <w:tc>
          <w:tcPr>
            <w:tcW w:w="2700" w:type="dxa"/>
            <w:tcBorders>
              <w:top w:val="single" w:sz="12"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483CFB0" w14:textId="6346F9A6" w:rsidR="00D33A22" w:rsidRDefault="0086102E">
            <w:pPr>
              <w:jc w:val="both"/>
              <w:rPr>
                <w:color w:val="000000"/>
                <w:sz w:val="20"/>
                <w:szCs w:val="20"/>
              </w:rPr>
            </w:pPr>
            <w:r>
              <w:rPr>
                <w:color w:val="000000"/>
                <w:sz w:val="20"/>
                <w:szCs w:val="20"/>
              </w:rPr>
              <w:t>Costo de v</w:t>
            </w:r>
            <w:r w:rsidR="00D65FAE">
              <w:rPr>
                <w:color w:val="000000"/>
                <w:sz w:val="20"/>
                <w:szCs w:val="20"/>
              </w:rPr>
              <w:t>ida</w:t>
            </w:r>
          </w:p>
        </w:tc>
        <w:tc>
          <w:tcPr>
            <w:tcW w:w="7385" w:type="dxa"/>
            <w:tcBorders>
              <w:top w:val="single" w:sz="12"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FC38B6B" w14:textId="77777777" w:rsidR="00D33A22" w:rsidRDefault="00D65FAE">
            <w:pPr>
              <w:jc w:val="both"/>
              <w:rPr>
                <w:b w:val="0"/>
                <w:color w:val="000000"/>
                <w:sz w:val="20"/>
                <w:szCs w:val="20"/>
              </w:rPr>
            </w:pPr>
            <w:r>
              <w:rPr>
                <w:b w:val="0"/>
                <w:color w:val="000000"/>
                <w:sz w:val="20"/>
                <w:szCs w:val="20"/>
              </w:rPr>
              <w:t>Representa el valor o coste de los bienes y servicios que los hogares consumen para obtener determinado nivel de satisfacción.</w:t>
            </w:r>
          </w:p>
        </w:tc>
      </w:tr>
      <w:tr w:rsidR="00D33A22" w14:paraId="3942ADF9" w14:textId="77777777" w:rsidTr="00040D41">
        <w:trPr>
          <w:trHeight w:val="253"/>
        </w:trPr>
        <w:tc>
          <w:tcPr>
            <w:tcW w:w="2700" w:type="dxa"/>
            <w:tcBorders>
              <w:top w:val="single" w:sz="12"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78C0D7A" w14:textId="77777777" w:rsidR="00D33A22" w:rsidRDefault="00D65FAE">
            <w:pPr>
              <w:spacing w:line="276" w:lineRule="auto"/>
              <w:rPr>
                <w:color w:val="000000"/>
                <w:sz w:val="20"/>
                <w:szCs w:val="20"/>
              </w:rPr>
            </w:pPr>
            <w:r>
              <w:rPr>
                <w:color w:val="000000"/>
                <w:sz w:val="20"/>
                <w:szCs w:val="20"/>
              </w:rPr>
              <w:t>Demanda</w:t>
            </w:r>
          </w:p>
        </w:tc>
        <w:tc>
          <w:tcPr>
            <w:tcW w:w="7385" w:type="dxa"/>
            <w:tcBorders>
              <w:top w:val="single" w:sz="12"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2EDD64A" w14:textId="3130AD45" w:rsidR="00D33A22" w:rsidRDefault="00D65FAE" w:rsidP="0086102E">
            <w:pPr>
              <w:spacing w:line="276" w:lineRule="auto"/>
              <w:jc w:val="both"/>
              <w:rPr>
                <w:b w:val="0"/>
                <w:color w:val="000000"/>
                <w:sz w:val="20"/>
                <w:szCs w:val="20"/>
              </w:rPr>
            </w:pPr>
            <w:r>
              <w:rPr>
                <w:b w:val="0"/>
                <w:color w:val="000000"/>
                <w:sz w:val="20"/>
                <w:szCs w:val="20"/>
              </w:rPr>
              <w:t xml:space="preserve">La cantidad de bienes y servicios que son adquiridos por consumidores a diferentes precios, </w:t>
            </w:r>
            <w:r w:rsidR="0086102E">
              <w:rPr>
                <w:b w:val="0"/>
                <w:color w:val="000000"/>
                <w:sz w:val="20"/>
                <w:szCs w:val="20"/>
              </w:rPr>
              <w:t>o</w:t>
            </w:r>
            <w:r>
              <w:rPr>
                <w:b w:val="0"/>
                <w:color w:val="000000"/>
                <w:sz w:val="20"/>
                <w:szCs w:val="20"/>
              </w:rPr>
              <w:t xml:space="preserve"> de una unidad de tiempo específico.</w:t>
            </w:r>
          </w:p>
        </w:tc>
      </w:tr>
      <w:tr w:rsidR="00D33A22" w14:paraId="7D68F90A" w14:textId="77777777" w:rsidTr="00040D41">
        <w:trPr>
          <w:trHeight w:val="253"/>
        </w:trPr>
        <w:tc>
          <w:tcPr>
            <w:tcW w:w="2700" w:type="dxa"/>
            <w:tcBorders>
              <w:top w:val="single" w:sz="12"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E19022C" w14:textId="77777777" w:rsidR="00D33A22" w:rsidRDefault="00D65FAE">
            <w:pPr>
              <w:rPr>
                <w:color w:val="000000"/>
                <w:sz w:val="20"/>
                <w:szCs w:val="20"/>
              </w:rPr>
            </w:pPr>
            <w:r>
              <w:rPr>
                <w:color w:val="000000"/>
                <w:sz w:val="20"/>
                <w:szCs w:val="20"/>
              </w:rPr>
              <w:t>Devaluación de la moneda</w:t>
            </w:r>
          </w:p>
        </w:tc>
        <w:tc>
          <w:tcPr>
            <w:tcW w:w="7385" w:type="dxa"/>
            <w:tcBorders>
              <w:top w:val="single" w:sz="12"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0752E39" w14:textId="2B8A271C" w:rsidR="00D33A22" w:rsidRDefault="00D65FAE" w:rsidP="00040D41">
            <w:pPr>
              <w:jc w:val="both"/>
            </w:pPr>
            <w:r>
              <w:rPr>
                <w:b w:val="0"/>
                <w:color w:val="000000"/>
                <w:sz w:val="20"/>
                <w:szCs w:val="20"/>
              </w:rPr>
              <w:t>Es la pérdida del valor de una moneda de un país frente a otras monedas extranjeras.</w:t>
            </w:r>
          </w:p>
          <w:p w14:paraId="1A7B0B30" w14:textId="77777777" w:rsidR="00D33A22" w:rsidRDefault="00D33A22">
            <w:pPr>
              <w:jc w:val="both"/>
              <w:rPr>
                <w:b w:val="0"/>
                <w:color w:val="000000"/>
                <w:sz w:val="20"/>
                <w:szCs w:val="20"/>
              </w:rPr>
            </w:pPr>
          </w:p>
        </w:tc>
      </w:tr>
      <w:tr w:rsidR="00D33A22" w14:paraId="2F36D85A" w14:textId="77777777" w:rsidTr="00040D41">
        <w:trPr>
          <w:trHeight w:val="253"/>
        </w:trPr>
        <w:tc>
          <w:tcPr>
            <w:tcW w:w="2700" w:type="dxa"/>
            <w:tcBorders>
              <w:top w:val="single" w:sz="12"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F26F536" w14:textId="77777777" w:rsidR="00D33A22" w:rsidRDefault="00D65FAE">
            <w:pPr>
              <w:rPr>
                <w:color w:val="000000"/>
                <w:sz w:val="20"/>
                <w:szCs w:val="20"/>
              </w:rPr>
            </w:pPr>
            <w:r>
              <w:rPr>
                <w:color w:val="000000"/>
                <w:sz w:val="20"/>
                <w:szCs w:val="20"/>
              </w:rPr>
              <w:t>Economía de escala</w:t>
            </w:r>
          </w:p>
        </w:tc>
        <w:tc>
          <w:tcPr>
            <w:tcW w:w="7385" w:type="dxa"/>
            <w:tcBorders>
              <w:top w:val="single" w:sz="12"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499E6C4" w14:textId="77777777" w:rsidR="00D33A22" w:rsidRDefault="00D65FAE" w:rsidP="00D037C3">
            <w:pPr>
              <w:jc w:val="both"/>
              <w:rPr>
                <w:b w:val="0"/>
                <w:color w:val="000000"/>
                <w:sz w:val="20"/>
                <w:szCs w:val="20"/>
              </w:rPr>
            </w:pPr>
            <w:r>
              <w:rPr>
                <w:b w:val="0"/>
                <w:color w:val="000000"/>
                <w:sz w:val="20"/>
                <w:szCs w:val="20"/>
              </w:rPr>
              <w:t>El poder que tiene una empresa cuando alcanza un ritmo óptimo de producción para ir produciendo más a menor coste, puesto que a medida que la producción en una empresa crece, sus costes por unidad producida se reducen.</w:t>
            </w:r>
          </w:p>
        </w:tc>
      </w:tr>
      <w:tr w:rsidR="00D33A22" w14:paraId="19AD15A8" w14:textId="77777777" w:rsidTr="00040D41">
        <w:trPr>
          <w:trHeight w:val="253"/>
        </w:trPr>
        <w:tc>
          <w:tcPr>
            <w:tcW w:w="2700" w:type="dxa"/>
            <w:tcBorders>
              <w:top w:val="single" w:sz="12"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616C4CB" w14:textId="30DBF11D" w:rsidR="00D33A22" w:rsidRDefault="00D037C3">
            <w:pPr>
              <w:spacing w:line="276" w:lineRule="auto"/>
              <w:rPr>
                <w:color w:val="000000"/>
                <w:sz w:val="20"/>
                <w:szCs w:val="20"/>
              </w:rPr>
            </w:pPr>
            <w:r>
              <w:rPr>
                <w:color w:val="000000"/>
                <w:sz w:val="20"/>
                <w:szCs w:val="20"/>
              </w:rPr>
              <w:lastRenderedPageBreak/>
              <w:t>E</w:t>
            </w:r>
            <w:r w:rsidR="00D65FAE">
              <w:rPr>
                <w:color w:val="000000"/>
                <w:sz w:val="20"/>
                <w:szCs w:val="20"/>
              </w:rPr>
              <w:t>lasticidad de la oferta</w:t>
            </w:r>
          </w:p>
        </w:tc>
        <w:tc>
          <w:tcPr>
            <w:tcW w:w="7385" w:type="dxa"/>
            <w:tcBorders>
              <w:top w:val="single" w:sz="12"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2888042" w14:textId="00BDA5E7" w:rsidR="00D33A22" w:rsidRDefault="00D65FAE">
            <w:pPr>
              <w:spacing w:line="276" w:lineRule="auto"/>
              <w:jc w:val="both"/>
              <w:rPr>
                <w:b w:val="0"/>
                <w:color w:val="000000"/>
                <w:sz w:val="20"/>
                <w:szCs w:val="20"/>
              </w:rPr>
            </w:pPr>
            <w:r>
              <w:rPr>
                <w:b w:val="0"/>
                <w:color w:val="000000"/>
                <w:sz w:val="20"/>
                <w:szCs w:val="20"/>
              </w:rPr>
              <w:t>Es un indicador usado en economía para expresar la capacidad de respuesta o flexibilidad de la cantidad ofertada de un producto o servicio</w:t>
            </w:r>
            <w:r w:rsidR="00D037C3">
              <w:rPr>
                <w:b w:val="0"/>
                <w:color w:val="000000"/>
                <w:sz w:val="20"/>
                <w:szCs w:val="20"/>
              </w:rPr>
              <w:t>,</w:t>
            </w:r>
            <w:r>
              <w:rPr>
                <w:b w:val="0"/>
                <w:color w:val="000000"/>
                <w:sz w:val="20"/>
                <w:szCs w:val="20"/>
              </w:rPr>
              <w:t xml:space="preserve"> frente a un cambio de su precio.</w:t>
            </w:r>
          </w:p>
        </w:tc>
      </w:tr>
      <w:tr w:rsidR="00D33A22" w14:paraId="0655CC01" w14:textId="77777777" w:rsidTr="00040D41">
        <w:trPr>
          <w:trHeight w:val="253"/>
        </w:trPr>
        <w:tc>
          <w:tcPr>
            <w:tcW w:w="2700" w:type="dxa"/>
            <w:tcBorders>
              <w:top w:val="single" w:sz="12"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02491EB" w14:textId="635830C1" w:rsidR="00D33A22" w:rsidRDefault="00D65FAE">
            <w:pPr>
              <w:rPr>
                <w:color w:val="000000"/>
                <w:sz w:val="20"/>
                <w:szCs w:val="20"/>
              </w:rPr>
            </w:pPr>
            <w:r>
              <w:rPr>
                <w:color w:val="000000"/>
                <w:sz w:val="20"/>
                <w:szCs w:val="20"/>
              </w:rPr>
              <w:t xml:space="preserve">Ingreso </w:t>
            </w:r>
            <w:r w:rsidR="00D037C3">
              <w:rPr>
                <w:color w:val="000000"/>
                <w:sz w:val="20"/>
                <w:szCs w:val="20"/>
              </w:rPr>
              <w:t>per cápita</w:t>
            </w:r>
          </w:p>
        </w:tc>
        <w:tc>
          <w:tcPr>
            <w:tcW w:w="7385" w:type="dxa"/>
            <w:tcBorders>
              <w:top w:val="single" w:sz="12"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5FEAD94" w14:textId="77777777" w:rsidR="00D33A22" w:rsidRDefault="00D65FAE">
            <w:pPr>
              <w:jc w:val="both"/>
              <w:rPr>
                <w:b w:val="0"/>
                <w:color w:val="000000"/>
                <w:sz w:val="20"/>
                <w:szCs w:val="20"/>
              </w:rPr>
            </w:pPr>
            <w:r>
              <w:rPr>
                <w:b w:val="0"/>
                <w:color w:val="000000"/>
                <w:sz w:val="20"/>
                <w:szCs w:val="20"/>
              </w:rPr>
              <w:t>Es un cálculo que se realiza para determinar el ingreso que recibe, en promedio, cada uno de los habitantes de un país; es decir, en promedio, cuánto es el ingreso que recibe una persona para subsistir. Este cálculo se obtiene dividiendo el ingreso nacional entre la población total de un país.</w:t>
            </w:r>
          </w:p>
        </w:tc>
      </w:tr>
      <w:tr w:rsidR="00D33A22" w14:paraId="661A8EDD" w14:textId="77777777" w:rsidTr="00040D41">
        <w:trPr>
          <w:trHeight w:val="253"/>
        </w:trPr>
        <w:tc>
          <w:tcPr>
            <w:tcW w:w="2700" w:type="dxa"/>
            <w:tcBorders>
              <w:top w:val="single" w:sz="12"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47FEF8C" w14:textId="77777777" w:rsidR="00D33A22" w:rsidRDefault="00D65FAE">
            <w:pPr>
              <w:spacing w:line="276" w:lineRule="auto"/>
              <w:rPr>
                <w:color w:val="000000"/>
                <w:sz w:val="20"/>
                <w:szCs w:val="20"/>
              </w:rPr>
            </w:pPr>
            <w:r>
              <w:rPr>
                <w:color w:val="000000"/>
                <w:sz w:val="20"/>
                <w:szCs w:val="20"/>
              </w:rPr>
              <w:t>Entorno</w:t>
            </w:r>
          </w:p>
        </w:tc>
        <w:tc>
          <w:tcPr>
            <w:tcW w:w="7385" w:type="dxa"/>
            <w:tcBorders>
              <w:top w:val="single" w:sz="12"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B1595A4" w14:textId="4FBB53FF" w:rsidR="00D33A22" w:rsidRDefault="00D65FAE" w:rsidP="00953F80">
            <w:pPr>
              <w:spacing w:line="276" w:lineRule="auto"/>
              <w:jc w:val="both"/>
              <w:rPr>
                <w:b w:val="0"/>
                <w:color w:val="000000"/>
                <w:sz w:val="20"/>
                <w:szCs w:val="20"/>
              </w:rPr>
            </w:pPr>
            <w:r>
              <w:rPr>
                <w:b w:val="0"/>
                <w:color w:val="000000"/>
                <w:sz w:val="20"/>
                <w:szCs w:val="20"/>
              </w:rPr>
              <w:t>Se puede definir como el conjunto de fuerzas directas e indirectas</w:t>
            </w:r>
            <w:r w:rsidR="00953F80">
              <w:rPr>
                <w:b w:val="0"/>
                <w:color w:val="000000"/>
                <w:sz w:val="20"/>
                <w:szCs w:val="20"/>
              </w:rPr>
              <w:t>,</w:t>
            </w:r>
            <w:r>
              <w:rPr>
                <w:b w:val="0"/>
                <w:color w:val="000000"/>
                <w:sz w:val="20"/>
                <w:szCs w:val="20"/>
              </w:rPr>
              <w:t xml:space="preserve"> controlables e incontrolables</w:t>
            </w:r>
            <w:r w:rsidR="00953F80">
              <w:rPr>
                <w:b w:val="0"/>
                <w:color w:val="000000"/>
                <w:sz w:val="20"/>
                <w:szCs w:val="20"/>
              </w:rPr>
              <w:t>,</w:t>
            </w:r>
            <w:r>
              <w:rPr>
                <w:b w:val="0"/>
                <w:color w:val="000000"/>
                <w:sz w:val="20"/>
                <w:szCs w:val="20"/>
              </w:rPr>
              <w:t xml:space="preserve"> que son susceptibles de ejercer influencia, desde un ámbito microeconómico y macroeconómico, en todas sus acciones, decisiones y resultados.</w:t>
            </w:r>
          </w:p>
        </w:tc>
      </w:tr>
      <w:tr w:rsidR="00D33A22" w14:paraId="0DF07CE9" w14:textId="77777777" w:rsidTr="00040D41">
        <w:trPr>
          <w:trHeight w:val="253"/>
        </w:trPr>
        <w:tc>
          <w:tcPr>
            <w:tcW w:w="2700" w:type="dxa"/>
            <w:tcBorders>
              <w:top w:val="single" w:sz="12"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3E7AFC5" w14:textId="77777777" w:rsidR="00D33A22" w:rsidRDefault="00D65FAE">
            <w:pPr>
              <w:spacing w:line="276" w:lineRule="auto"/>
              <w:rPr>
                <w:color w:val="000000"/>
                <w:sz w:val="20"/>
                <w:szCs w:val="20"/>
              </w:rPr>
            </w:pPr>
            <w:proofErr w:type="spellStart"/>
            <w:r>
              <w:rPr>
                <w:color w:val="000000"/>
                <w:sz w:val="20"/>
                <w:szCs w:val="20"/>
              </w:rPr>
              <w:t>Macroentorno</w:t>
            </w:r>
            <w:proofErr w:type="spellEnd"/>
          </w:p>
        </w:tc>
        <w:tc>
          <w:tcPr>
            <w:tcW w:w="7385" w:type="dxa"/>
            <w:tcBorders>
              <w:top w:val="single" w:sz="12"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A4ED93C" w14:textId="6DA21794" w:rsidR="00D33A22" w:rsidRDefault="00D65FAE">
            <w:pPr>
              <w:spacing w:line="276" w:lineRule="auto"/>
              <w:jc w:val="both"/>
              <w:rPr>
                <w:b w:val="0"/>
                <w:color w:val="000000"/>
                <w:sz w:val="20"/>
                <w:szCs w:val="20"/>
              </w:rPr>
            </w:pPr>
            <w:r>
              <w:rPr>
                <w:b w:val="0"/>
                <w:color w:val="000000"/>
                <w:sz w:val="20"/>
                <w:szCs w:val="20"/>
              </w:rPr>
              <w:t xml:space="preserve">Son todos los factores externos que influyen en la empresa como son: entorno económico, entorno </w:t>
            </w:r>
            <w:r>
              <w:rPr>
                <w:b w:val="0"/>
                <w:sz w:val="20"/>
                <w:szCs w:val="20"/>
              </w:rPr>
              <w:t>demográfico</w:t>
            </w:r>
            <w:r>
              <w:rPr>
                <w:b w:val="0"/>
                <w:color w:val="000000"/>
                <w:sz w:val="20"/>
                <w:szCs w:val="20"/>
              </w:rPr>
              <w:t>, entorno legal</w:t>
            </w:r>
            <w:r w:rsidR="00953F80">
              <w:rPr>
                <w:b w:val="0"/>
                <w:color w:val="000000"/>
                <w:sz w:val="20"/>
                <w:szCs w:val="20"/>
              </w:rPr>
              <w:t>,</w:t>
            </w:r>
            <w:r>
              <w:rPr>
                <w:b w:val="0"/>
                <w:color w:val="000000"/>
                <w:sz w:val="20"/>
                <w:szCs w:val="20"/>
              </w:rPr>
              <w:t xml:space="preserve"> entorno </w:t>
            </w:r>
            <w:r>
              <w:rPr>
                <w:b w:val="0"/>
                <w:sz w:val="20"/>
                <w:szCs w:val="20"/>
              </w:rPr>
              <w:t>tecnológico</w:t>
            </w:r>
            <w:r>
              <w:rPr>
                <w:b w:val="0"/>
                <w:color w:val="000000"/>
                <w:sz w:val="20"/>
                <w:szCs w:val="20"/>
              </w:rPr>
              <w:t>, entorno ambiental.</w:t>
            </w:r>
          </w:p>
        </w:tc>
      </w:tr>
      <w:tr w:rsidR="00D33A22" w14:paraId="5C35619F" w14:textId="77777777" w:rsidTr="00040D41">
        <w:trPr>
          <w:trHeight w:val="253"/>
        </w:trPr>
        <w:tc>
          <w:tcPr>
            <w:tcW w:w="2700" w:type="dxa"/>
            <w:tcBorders>
              <w:top w:val="single" w:sz="12"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DF4AD44" w14:textId="77777777" w:rsidR="00D33A22" w:rsidRDefault="00D65FAE">
            <w:pPr>
              <w:spacing w:line="276" w:lineRule="auto"/>
              <w:rPr>
                <w:color w:val="000000"/>
                <w:sz w:val="20"/>
                <w:szCs w:val="20"/>
              </w:rPr>
            </w:pPr>
            <w:r>
              <w:rPr>
                <w:color w:val="000000"/>
                <w:sz w:val="20"/>
                <w:szCs w:val="20"/>
              </w:rPr>
              <w:t>Marketing</w:t>
            </w:r>
          </w:p>
        </w:tc>
        <w:tc>
          <w:tcPr>
            <w:tcW w:w="7385" w:type="dxa"/>
            <w:tcBorders>
              <w:top w:val="single" w:sz="12"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EA7F381" w14:textId="77777777" w:rsidR="00D33A22" w:rsidRDefault="00D65FAE">
            <w:pPr>
              <w:spacing w:line="276" w:lineRule="auto"/>
              <w:jc w:val="both"/>
              <w:rPr>
                <w:b w:val="0"/>
                <w:color w:val="000000"/>
                <w:sz w:val="20"/>
                <w:szCs w:val="20"/>
              </w:rPr>
            </w:pPr>
            <w:r>
              <w:rPr>
                <w:b w:val="0"/>
                <w:color w:val="000000"/>
                <w:sz w:val="20"/>
                <w:szCs w:val="20"/>
              </w:rPr>
              <w:t>Conjunto de actividades destinadas a lograr, con beneficio, la satisfacción del consumidor mediante un producto o servicio.</w:t>
            </w:r>
          </w:p>
        </w:tc>
      </w:tr>
      <w:tr w:rsidR="00D33A22" w14:paraId="66A531C6" w14:textId="77777777" w:rsidTr="00040D41">
        <w:trPr>
          <w:trHeight w:val="253"/>
        </w:trPr>
        <w:tc>
          <w:tcPr>
            <w:tcW w:w="2700" w:type="dxa"/>
            <w:tcBorders>
              <w:top w:val="single" w:sz="12"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6EEEEBA" w14:textId="15C9FC28" w:rsidR="00D33A22" w:rsidRDefault="00953F80">
            <w:pPr>
              <w:spacing w:line="276" w:lineRule="auto"/>
              <w:rPr>
                <w:color w:val="000000"/>
                <w:sz w:val="20"/>
                <w:szCs w:val="20"/>
              </w:rPr>
            </w:pPr>
            <w:r>
              <w:rPr>
                <w:color w:val="000000"/>
                <w:sz w:val="20"/>
                <w:szCs w:val="20"/>
              </w:rPr>
              <w:t>Mercadeo i</w:t>
            </w:r>
            <w:r w:rsidR="00D65FAE">
              <w:rPr>
                <w:color w:val="000000"/>
                <w:sz w:val="20"/>
                <w:szCs w:val="20"/>
              </w:rPr>
              <w:t>nternacional</w:t>
            </w:r>
          </w:p>
        </w:tc>
        <w:tc>
          <w:tcPr>
            <w:tcW w:w="7385" w:type="dxa"/>
            <w:tcBorders>
              <w:top w:val="single" w:sz="12"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7490082" w14:textId="77777777" w:rsidR="00D33A22" w:rsidRDefault="00D65FAE">
            <w:pPr>
              <w:spacing w:line="276" w:lineRule="auto"/>
              <w:jc w:val="both"/>
              <w:rPr>
                <w:b w:val="0"/>
                <w:color w:val="000000"/>
                <w:sz w:val="20"/>
                <w:szCs w:val="20"/>
              </w:rPr>
            </w:pPr>
            <w:r>
              <w:rPr>
                <w:b w:val="0"/>
                <w:color w:val="000000"/>
                <w:sz w:val="20"/>
                <w:szCs w:val="20"/>
              </w:rPr>
              <w:t>Es la forma en que una empresa extiende sus esfuerzos para incluir mercados en el extranjero, exportando sus productos y/o servicios y adaptándose a las condiciones de la economía global.</w:t>
            </w:r>
          </w:p>
        </w:tc>
      </w:tr>
      <w:tr w:rsidR="00D33A22" w14:paraId="59789D6E" w14:textId="77777777" w:rsidTr="00040D41">
        <w:trPr>
          <w:trHeight w:val="253"/>
        </w:trPr>
        <w:tc>
          <w:tcPr>
            <w:tcW w:w="2700" w:type="dxa"/>
            <w:tcBorders>
              <w:top w:val="single" w:sz="12"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A735BC2" w14:textId="77777777" w:rsidR="00D33A22" w:rsidRDefault="00D65FAE">
            <w:pPr>
              <w:spacing w:line="276" w:lineRule="auto"/>
              <w:rPr>
                <w:color w:val="000000"/>
                <w:sz w:val="20"/>
                <w:szCs w:val="20"/>
              </w:rPr>
            </w:pPr>
            <w:r>
              <w:rPr>
                <w:color w:val="000000"/>
                <w:sz w:val="20"/>
                <w:szCs w:val="20"/>
              </w:rPr>
              <w:t>Mercado local</w:t>
            </w:r>
          </w:p>
        </w:tc>
        <w:tc>
          <w:tcPr>
            <w:tcW w:w="7385" w:type="dxa"/>
            <w:tcBorders>
              <w:top w:val="single" w:sz="12"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69411B8" w14:textId="77777777" w:rsidR="00D33A22" w:rsidRDefault="00D65FAE">
            <w:pPr>
              <w:spacing w:line="276" w:lineRule="auto"/>
              <w:jc w:val="both"/>
              <w:rPr>
                <w:b w:val="0"/>
                <w:color w:val="000000"/>
                <w:sz w:val="20"/>
                <w:szCs w:val="20"/>
              </w:rPr>
            </w:pPr>
            <w:r>
              <w:rPr>
                <w:b w:val="0"/>
                <w:color w:val="000000"/>
                <w:sz w:val="20"/>
                <w:szCs w:val="20"/>
              </w:rPr>
              <w:t>En el ámbito geográfico es el espacio más reducido del mercado. Hace referencia a las empresas, emprendimientos y negocios que se encuentran ubicados y desarrollan sus operaciones en veredas, municipios y departamentos.</w:t>
            </w:r>
          </w:p>
        </w:tc>
      </w:tr>
      <w:tr w:rsidR="00D33A22" w14:paraId="51BD9E28" w14:textId="77777777" w:rsidTr="00040D41">
        <w:trPr>
          <w:trHeight w:val="253"/>
        </w:trPr>
        <w:tc>
          <w:tcPr>
            <w:tcW w:w="2700" w:type="dxa"/>
            <w:tcBorders>
              <w:top w:val="single" w:sz="12"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33C59C9" w14:textId="77777777" w:rsidR="00D33A22" w:rsidRDefault="00D65FAE">
            <w:pPr>
              <w:spacing w:line="276" w:lineRule="auto"/>
              <w:rPr>
                <w:color w:val="000000"/>
                <w:sz w:val="20"/>
                <w:szCs w:val="20"/>
              </w:rPr>
            </w:pPr>
            <w:r>
              <w:rPr>
                <w:color w:val="000000"/>
                <w:sz w:val="20"/>
                <w:szCs w:val="20"/>
              </w:rPr>
              <w:t>Mercados</w:t>
            </w:r>
          </w:p>
        </w:tc>
        <w:tc>
          <w:tcPr>
            <w:tcW w:w="7385" w:type="dxa"/>
            <w:tcBorders>
              <w:top w:val="single" w:sz="12"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D4D18CF" w14:textId="77777777" w:rsidR="00D33A22" w:rsidRDefault="00D65FAE">
            <w:pPr>
              <w:spacing w:line="276" w:lineRule="auto"/>
              <w:jc w:val="both"/>
              <w:rPr>
                <w:b w:val="0"/>
                <w:color w:val="000000"/>
                <w:sz w:val="20"/>
                <w:szCs w:val="20"/>
              </w:rPr>
            </w:pPr>
            <w:r>
              <w:rPr>
                <w:b w:val="0"/>
                <w:color w:val="000000"/>
                <w:sz w:val="20"/>
                <w:szCs w:val="20"/>
              </w:rPr>
              <w:t>Conjunto de transacciones de procesos o intercambio de bienes o servicios entre individuos.</w:t>
            </w:r>
          </w:p>
        </w:tc>
      </w:tr>
      <w:tr w:rsidR="00D33A22" w14:paraId="79E1BE90" w14:textId="77777777" w:rsidTr="00040D41">
        <w:trPr>
          <w:trHeight w:val="253"/>
        </w:trPr>
        <w:tc>
          <w:tcPr>
            <w:tcW w:w="2700" w:type="dxa"/>
            <w:tcBorders>
              <w:top w:val="single" w:sz="12"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2695705" w14:textId="78030C15" w:rsidR="00D33A22" w:rsidRDefault="00953F80">
            <w:pPr>
              <w:spacing w:line="276" w:lineRule="auto"/>
              <w:rPr>
                <w:color w:val="000000"/>
                <w:sz w:val="20"/>
                <w:szCs w:val="20"/>
              </w:rPr>
            </w:pPr>
            <w:r>
              <w:rPr>
                <w:color w:val="000000"/>
                <w:sz w:val="20"/>
                <w:szCs w:val="20"/>
              </w:rPr>
              <w:t>Mercados g</w:t>
            </w:r>
            <w:r w:rsidR="00D65FAE">
              <w:rPr>
                <w:color w:val="000000"/>
                <w:sz w:val="20"/>
                <w:szCs w:val="20"/>
              </w:rPr>
              <w:t>lobales</w:t>
            </w:r>
          </w:p>
        </w:tc>
        <w:tc>
          <w:tcPr>
            <w:tcW w:w="7385" w:type="dxa"/>
            <w:tcBorders>
              <w:top w:val="single" w:sz="12"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E3C49A3" w14:textId="4297F360" w:rsidR="00D33A22" w:rsidRDefault="00D65FAE">
            <w:pPr>
              <w:spacing w:line="276" w:lineRule="auto"/>
              <w:jc w:val="both"/>
              <w:rPr>
                <w:b w:val="0"/>
                <w:color w:val="333333"/>
                <w:sz w:val="20"/>
                <w:szCs w:val="20"/>
              </w:rPr>
            </w:pPr>
            <w:r>
              <w:rPr>
                <w:b w:val="0"/>
                <w:color w:val="000000"/>
                <w:sz w:val="20"/>
                <w:szCs w:val="20"/>
              </w:rPr>
              <w:t>Su origen no es otro que el fenómeno de la globalización. En un mundo tan avanzado como el actual, las empresas operan a nivel mundial</w:t>
            </w:r>
            <w:r w:rsidR="00953F80">
              <w:rPr>
                <w:b w:val="0"/>
                <w:color w:val="000000"/>
                <w:sz w:val="20"/>
                <w:szCs w:val="20"/>
              </w:rPr>
              <w:t>,</w:t>
            </w:r>
            <w:r>
              <w:rPr>
                <w:b w:val="0"/>
                <w:color w:val="000000"/>
                <w:sz w:val="20"/>
                <w:szCs w:val="20"/>
              </w:rPr>
              <w:t xml:space="preserve"> realizando operaciones comerciales que incluye</w:t>
            </w:r>
            <w:r w:rsidR="00953F80">
              <w:rPr>
                <w:b w:val="0"/>
                <w:color w:val="000000"/>
                <w:sz w:val="20"/>
                <w:szCs w:val="20"/>
              </w:rPr>
              <w:t>n</w:t>
            </w:r>
            <w:r>
              <w:rPr>
                <w:b w:val="0"/>
                <w:color w:val="000000"/>
                <w:sz w:val="20"/>
                <w:szCs w:val="20"/>
              </w:rPr>
              <w:t xml:space="preserve"> prácticamente todas las zonas del planeta</w:t>
            </w:r>
            <w:r>
              <w:rPr>
                <w:b w:val="0"/>
                <w:color w:val="333333"/>
                <w:sz w:val="20"/>
                <w:szCs w:val="20"/>
              </w:rPr>
              <w:t xml:space="preserve">. </w:t>
            </w:r>
          </w:p>
        </w:tc>
      </w:tr>
      <w:tr w:rsidR="00D33A22" w14:paraId="24E8831E" w14:textId="77777777" w:rsidTr="00040D41">
        <w:trPr>
          <w:trHeight w:val="253"/>
        </w:trPr>
        <w:tc>
          <w:tcPr>
            <w:tcW w:w="2700" w:type="dxa"/>
            <w:tcBorders>
              <w:top w:val="single" w:sz="12"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4589E09" w14:textId="40F51452" w:rsidR="00D33A22" w:rsidRDefault="00953F80">
            <w:pPr>
              <w:spacing w:line="276" w:lineRule="auto"/>
              <w:rPr>
                <w:color w:val="000000"/>
                <w:sz w:val="20"/>
                <w:szCs w:val="20"/>
              </w:rPr>
            </w:pPr>
            <w:r>
              <w:rPr>
                <w:color w:val="000000"/>
                <w:sz w:val="20"/>
                <w:szCs w:val="20"/>
              </w:rPr>
              <w:t>Mercados i</w:t>
            </w:r>
            <w:r w:rsidR="00D65FAE">
              <w:rPr>
                <w:color w:val="000000"/>
                <w:sz w:val="20"/>
                <w:szCs w:val="20"/>
              </w:rPr>
              <w:t>nternacionales</w:t>
            </w:r>
          </w:p>
        </w:tc>
        <w:tc>
          <w:tcPr>
            <w:tcW w:w="7385" w:type="dxa"/>
            <w:tcBorders>
              <w:top w:val="single" w:sz="12"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6B3A5B3" w14:textId="77777777" w:rsidR="00D33A22" w:rsidRDefault="00D65FAE">
            <w:pPr>
              <w:spacing w:line="276" w:lineRule="auto"/>
              <w:jc w:val="both"/>
              <w:rPr>
                <w:b w:val="0"/>
                <w:color w:val="000000"/>
                <w:sz w:val="20"/>
                <w:szCs w:val="20"/>
              </w:rPr>
            </w:pPr>
            <w:r>
              <w:rPr>
                <w:b w:val="0"/>
                <w:color w:val="000000"/>
                <w:sz w:val="20"/>
                <w:szCs w:val="20"/>
              </w:rPr>
              <w:t>Todas aquellas empresas que extienden sus actividades por diversos países, por ende, los compradores potenciales tienen distintas nacionalidades.</w:t>
            </w:r>
          </w:p>
        </w:tc>
      </w:tr>
      <w:tr w:rsidR="00D33A22" w14:paraId="369BE88D" w14:textId="77777777" w:rsidTr="00040D41">
        <w:trPr>
          <w:trHeight w:val="253"/>
        </w:trPr>
        <w:tc>
          <w:tcPr>
            <w:tcW w:w="2700" w:type="dxa"/>
            <w:tcBorders>
              <w:top w:val="single" w:sz="12"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6FAED7E" w14:textId="09F44550" w:rsidR="00D33A22" w:rsidRDefault="00953F80">
            <w:pPr>
              <w:spacing w:line="276" w:lineRule="auto"/>
              <w:rPr>
                <w:color w:val="000000"/>
                <w:sz w:val="20"/>
                <w:szCs w:val="20"/>
              </w:rPr>
            </w:pPr>
            <w:r>
              <w:rPr>
                <w:color w:val="000000"/>
                <w:sz w:val="20"/>
                <w:szCs w:val="20"/>
              </w:rPr>
              <w:t>Mercados n</w:t>
            </w:r>
            <w:r w:rsidR="00D65FAE">
              <w:rPr>
                <w:color w:val="000000"/>
                <w:sz w:val="20"/>
                <w:szCs w:val="20"/>
              </w:rPr>
              <w:t>acionales</w:t>
            </w:r>
          </w:p>
        </w:tc>
        <w:tc>
          <w:tcPr>
            <w:tcW w:w="7385" w:type="dxa"/>
            <w:tcBorders>
              <w:top w:val="single" w:sz="12"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375BB36" w14:textId="7B13B82B" w:rsidR="00D33A22" w:rsidRDefault="00D65FAE">
            <w:pPr>
              <w:spacing w:line="276" w:lineRule="auto"/>
              <w:jc w:val="both"/>
              <w:rPr>
                <w:b w:val="0"/>
                <w:color w:val="000000"/>
                <w:sz w:val="20"/>
                <w:szCs w:val="20"/>
              </w:rPr>
            </w:pPr>
            <w:r>
              <w:rPr>
                <w:b w:val="0"/>
                <w:color w:val="000000"/>
                <w:sz w:val="20"/>
                <w:szCs w:val="20"/>
              </w:rPr>
              <w:t>Este tipo de mercado extiende sus operaciones hacia los clientes potenciales en todo el país</w:t>
            </w:r>
            <w:r w:rsidR="00953F80">
              <w:rPr>
                <w:b w:val="0"/>
                <w:color w:val="000000"/>
                <w:sz w:val="20"/>
                <w:szCs w:val="20"/>
              </w:rPr>
              <w:t>.</w:t>
            </w:r>
          </w:p>
        </w:tc>
      </w:tr>
      <w:tr w:rsidR="00D33A22" w14:paraId="0F34DBCA" w14:textId="77777777" w:rsidTr="00040D41">
        <w:trPr>
          <w:trHeight w:val="25"/>
        </w:trPr>
        <w:tc>
          <w:tcPr>
            <w:tcW w:w="2700" w:type="dxa"/>
            <w:tcBorders>
              <w:top w:val="single" w:sz="12"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6352C36" w14:textId="77777777" w:rsidR="00D33A22" w:rsidRDefault="00D65FAE">
            <w:pPr>
              <w:spacing w:line="276" w:lineRule="auto"/>
              <w:rPr>
                <w:color w:val="000000"/>
                <w:sz w:val="20"/>
                <w:szCs w:val="20"/>
              </w:rPr>
            </w:pPr>
            <w:r>
              <w:rPr>
                <w:color w:val="000000"/>
                <w:sz w:val="20"/>
                <w:szCs w:val="20"/>
              </w:rPr>
              <w:t>Método</w:t>
            </w:r>
          </w:p>
        </w:tc>
        <w:tc>
          <w:tcPr>
            <w:tcW w:w="7385" w:type="dxa"/>
            <w:tcBorders>
              <w:top w:val="single" w:sz="12"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0EDD5EF" w14:textId="77777777" w:rsidR="00D33A22" w:rsidRDefault="00D65FAE">
            <w:pPr>
              <w:spacing w:line="276" w:lineRule="auto"/>
              <w:jc w:val="both"/>
              <w:rPr>
                <w:b w:val="0"/>
                <w:color w:val="000000"/>
                <w:sz w:val="20"/>
                <w:szCs w:val="20"/>
              </w:rPr>
            </w:pPr>
            <w:r>
              <w:rPr>
                <w:b w:val="0"/>
                <w:color w:val="000000"/>
                <w:sz w:val="20"/>
                <w:szCs w:val="20"/>
              </w:rPr>
              <w:t>Es un procedimiento ordenado y sistemático que se hace para alcanzar un objetivo.</w:t>
            </w:r>
          </w:p>
        </w:tc>
      </w:tr>
      <w:tr w:rsidR="00D33A22" w14:paraId="6CF51480" w14:textId="77777777" w:rsidTr="00040D41">
        <w:trPr>
          <w:trHeight w:val="253"/>
        </w:trPr>
        <w:tc>
          <w:tcPr>
            <w:tcW w:w="2700" w:type="dxa"/>
            <w:tcBorders>
              <w:top w:val="single" w:sz="12"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9E07D11" w14:textId="77777777" w:rsidR="00D33A22" w:rsidRDefault="00D65FAE">
            <w:pPr>
              <w:spacing w:line="276" w:lineRule="auto"/>
              <w:rPr>
                <w:color w:val="000000"/>
                <w:sz w:val="20"/>
                <w:szCs w:val="20"/>
              </w:rPr>
            </w:pPr>
            <w:r>
              <w:rPr>
                <w:color w:val="000000"/>
                <w:sz w:val="20"/>
                <w:szCs w:val="20"/>
              </w:rPr>
              <w:t xml:space="preserve">Método </w:t>
            </w:r>
            <w:proofErr w:type="spellStart"/>
            <w:r>
              <w:rPr>
                <w:i/>
                <w:color w:val="000000"/>
                <w:sz w:val="20"/>
                <w:szCs w:val="20"/>
              </w:rPr>
              <w:t>Brainstorming</w:t>
            </w:r>
            <w:proofErr w:type="spellEnd"/>
          </w:p>
        </w:tc>
        <w:tc>
          <w:tcPr>
            <w:tcW w:w="7385" w:type="dxa"/>
            <w:tcBorders>
              <w:top w:val="single" w:sz="12"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42AE738" w14:textId="77777777" w:rsidR="00D33A22" w:rsidRDefault="00D65FAE">
            <w:pPr>
              <w:spacing w:line="276" w:lineRule="auto"/>
              <w:jc w:val="both"/>
              <w:rPr>
                <w:b w:val="0"/>
                <w:color w:val="000000"/>
                <w:sz w:val="20"/>
                <w:szCs w:val="20"/>
              </w:rPr>
            </w:pPr>
            <w:r>
              <w:rPr>
                <w:b w:val="0"/>
                <w:color w:val="000000"/>
                <w:sz w:val="20"/>
                <w:szCs w:val="20"/>
              </w:rPr>
              <w:t>Es reconocido porque proporciona la libertad suficiente para resolver problemas, mediante la acumulación de todas las ideas expresadas por los miembros del grupo.</w:t>
            </w:r>
          </w:p>
        </w:tc>
      </w:tr>
      <w:tr w:rsidR="00D33A22" w14:paraId="16A0094C" w14:textId="77777777" w:rsidTr="00040D41">
        <w:trPr>
          <w:trHeight w:val="253"/>
        </w:trPr>
        <w:tc>
          <w:tcPr>
            <w:tcW w:w="2700" w:type="dxa"/>
            <w:tcBorders>
              <w:top w:val="single" w:sz="12"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1206571" w14:textId="77777777" w:rsidR="00D33A22" w:rsidRDefault="00D65FAE">
            <w:pPr>
              <w:spacing w:line="276" w:lineRule="auto"/>
              <w:rPr>
                <w:color w:val="000000"/>
                <w:sz w:val="20"/>
                <w:szCs w:val="20"/>
              </w:rPr>
            </w:pPr>
            <w:r>
              <w:rPr>
                <w:color w:val="000000"/>
                <w:sz w:val="20"/>
                <w:szCs w:val="20"/>
              </w:rPr>
              <w:lastRenderedPageBreak/>
              <w:t>Método de ponderación</w:t>
            </w:r>
          </w:p>
        </w:tc>
        <w:tc>
          <w:tcPr>
            <w:tcW w:w="7385" w:type="dxa"/>
            <w:tcBorders>
              <w:top w:val="single" w:sz="12"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2E06C1B" w14:textId="77777777" w:rsidR="00D33A22" w:rsidRDefault="00D65FAE">
            <w:pPr>
              <w:spacing w:line="276" w:lineRule="auto"/>
              <w:jc w:val="both"/>
              <w:rPr>
                <w:b w:val="0"/>
                <w:color w:val="000000"/>
                <w:sz w:val="20"/>
                <w:szCs w:val="20"/>
              </w:rPr>
            </w:pPr>
            <w:r>
              <w:rPr>
                <w:b w:val="0"/>
                <w:color w:val="000000"/>
                <w:sz w:val="20"/>
                <w:szCs w:val="20"/>
              </w:rPr>
              <w:t>Esta técnica se utiliza para la selección de ideas en equipo, utilizando criterios ponderados para llevarlo a cabo, se debe asignar a cada uno de los criterios una cifra ponderada según la importancia en el proceso de selección, siendo el valor más alto el que se debe tener en cuenta como el correcto o el más indicado.</w:t>
            </w:r>
          </w:p>
        </w:tc>
      </w:tr>
      <w:tr w:rsidR="00D33A22" w14:paraId="3587C1F2" w14:textId="77777777" w:rsidTr="00040D41">
        <w:trPr>
          <w:trHeight w:val="253"/>
        </w:trPr>
        <w:tc>
          <w:tcPr>
            <w:tcW w:w="2700" w:type="dxa"/>
            <w:tcBorders>
              <w:top w:val="single" w:sz="12"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4917903" w14:textId="77777777" w:rsidR="00D33A22" w:rsidRDefault="00D65FAE">
            <w:pPr>
              <w:spacing w:line="276" w:lineRule="auto"/>
              <w:rPr>
                <w:color w:val="000000"/>
                <w:sz w:val="20"/>
                <w:szCs w:val="20"/>
              </w:rPr>
            </w:pPr>
            <w:r>
              <w:rPr>
                <w:color w:val="000000"/>
                <w:sz w:val="20"/>
                <w:szCs w:val="20"/>
              </w:rPr>
              <w:t>Método DOFA</w:t>
            </w:r>
          </w:p>
        </w:tc>
        <w:tc>
          <w:tcPr>
            <w:tcW w:w="7385" w:type="dxa"/>
            <w:tcBorders>
              <w:top w:val="single" w:sz="12"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BDC17BF" w14:textId="77777777" w:rsidR="00D33A22" w:rsidRDefault="00D65FAE">
            <w:pPr>
              <w:spacing w:line="276" w:lineRule="auto"/>
              <w:jc w:val="both"/>
              <w:rPr>
                <w:b w:val="0"/>
                <w:color w:val="000000"/>
                <w:sz w:val="20"/>
                <w:szCs w:val="20"/>
              </w:rPr>
            </w:pPr>
            <w:r>
              <w:rPr>
                <w:b w:val="0"/>
                <w:color w:val="000000"/>
                <w:sz w:val="20"/>
                <w:szCs w:val="20"/>
              </w:rPr>
              <w:t>Este método de selección le permite realizar un análisis sobre problemas existentes en la organización, su función radica en la identificación de debilidades, oportunidades, fortalezas y amenazas que giran en torno al problema que se quiere solucionar.</w:t>
            </w:r>
          </w:p>
        </w:tc>
      </w:tr>
      <w:tr w:rsidR="00D33A22" w14:paraId="7EB33F41" w14:textId="77777777" w:rsidTr="00040D41">
        <w:trPr>
          <w:trHeight w:val="253"/>
        </w:trPr>
        <w:tc>
          <w:tcPr>
            <w:tcW w:w="2700" w:type="dxa"/>
            <w:tcBorders>
              <w:top w:val="single" w:sz="12"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428264C" w14:textId="77777777" w:rsidR="00D33A22" w:rsidRDefault="00D65FAE">
            <w:pPr>
              <w:spacing w:line="276" w:lineRule="auto"/>
              <w:rPr>
                <w:color w:val="000000"/>
                <w:sz w:val="20"/>
                <w:szCs w:val="20"/>
              </w:rPr>
            </w:pPr>
            <w:proofErr w:type="spellStart"/>
            <w:r>
              <w:rPr>
                <w:color w:val="000000"/>
                <w:sz w:val="20"/>
                <w:szCs w:val="20"/>
              </w:rPr>
              <w:t>Microentorno</w:t>
            </w:r>
            <w:proofErr w:type="spellEnd"/>
          </w:p>
        </w:tc>
        <w:tc>
          <w:tcPr>
            <w:tcW w:w="7385" w:type="dxa"/>
            <w:tcBorders>
              <w:top w:val="single" w:sz="12"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3521318" w14:textId="4DCEAFF8" w:rsidR="00D33A22" w:rsidRDefault="00D65FAE">
            <w:pPr>
              <w:spacing w:line="276" w:lineRule="auto"/>
              <w:jc w:val="both"/>
              <w:rPr>
                <w:b w:val="0"/>
                <w:color w:val="000000"/>
                <w:sz w:val="20"/>
                <w:szCs w:val="20"/>
              </w:rPr>
            </w:pPr>
            <w:r>
              <w:rPr>
                <w:b w:val="0"/>
                <w:color w:val="000000"/>
                <w:sz w:val="20"/>
                <w:szCs w:val="20"/>
              </w:rPr>
              <w:t>El microambiente es el ambiente más cercano a cada organización y constituye el nicho donde desarrolla sus operaciones, obtiene sus insumos y c</w:t>
            </w:r>
            <w:r w:rsidR="00953F80">
              <w:rPr>
                <w:b w:val="0"/>
                <w:color w:val="000000"/>
                <w:sz w:val="20"/>
                <w:szCs w:val="20"/>
              </w:rPr>
              <w:t>oloca sus productos y servicios</w:t>
            </w:r>
            <w:r>
              <w:rPr>
                <w:b w:val="0"/>
                <w:color w:val="000000"/>
                <w:sz w:val="20"/>
                <w:szCs w:val="20"/>
              </w:rPr>
              <w:t>.</w:t>
            </w:r>
          </w:p>
        </w:tc>
      </w:tr>
      <w:tr w:rsidR="00D33A22" w14:paraId="70533484" w14:textId="77777777" w:rsidTr="00040D41">
        <w:trPr>
          <w:trHeight w:val="253"/>
        </w:trPr>
        <w:tc>
          <w:tcPr>
            <w:tcW w:w="2700" w:type="dxa"/>
            <w:tcBorders>
              <w:top w:val="single" w:sz="12"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D8EA204" w14:textId="77777777" w:rsidR="00D33A22" w:rsidRDefault="00D65FAE">
            <w:pPr>
              <w:rPr>
                <w:color w:val="000000"/>
                <w:sz w:val="20"/>
                <w:szCs w:val="20"/>
              </w:rPr>
            </w:pPr>
            <w:r>
              <w:rPr>
                <w:color w:val="000000"/>
                <w:sz w:val="20"/>
                <w:szCs w:val="20"/>
              </w:rPr>
              <w:t>Modorra</w:t>
            </w:r>
          </w:p>
        </w:tc>
        <w:tc>
          <w:tcPr>
            <w:tcW w:w="7385" w:type="dxa"/>
            <w:tcBorders>
              <w:top w:val="single" w:sz="12"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3EA5889" w14:textId="77777777" w:rsidR="00D33A22" w:rsidRDefault="00D65FAE">
            <w:pPr>
              <w:jc w:val="both"/>
              <w:rPr>
                <w:b w:val="0"/>
                <w:color w:val="000000"/>
                <w:sz w:val="20"/>
                <w:szCs w:val="20"/>
              </w:rPr>
            </w:pPr>
            <w:r>
              <w:rPr>
                <w:b w:val="0"/>
                <w:color w:val="000000"/>
                <w:sz w:val="20"/>
                <w:szCs w:val="20"/>
              </w:rPr>
              <w:t>Letargo o somnolencia empresarial.</w:t>
            </w:r>
          </w:p>
        </w:tc>
      </w:tr>
      <w:tr w:rsidR="00D33A22" w14:paraId="70D7A725" w14:textId="77777777" w:rsidTr="00040D41">
        <w:trPr>
          <w:trHeight w:val="253"/>
        </w:trPr>
        <w:tc>
          <w:tcPr>
            <w:tcW w:w="2700" w:type="dxa"/>
            <w:tcBorders>
              <w:top w:val="single" w:sz="12"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312A75C" w14:textId="77777777" w:rsidR="00D33A22" w:rsidRDefault="00D65FAE">
            <w:pPr>
              <w:spacing w:line="276" w:lineRule="auto"/>
              <w:rPr>
                <w:color w:val="000000"/>
                <w:sz w:val="20"/>
                <w:szCs w:val="20"/>
              </w:rPr>
            </w:pPr>
            <w:r>
              <w:rPr>
                <w:color w:val="000000"/>
                <w:sz w:val="20"/>
                <w:szCs w:val="20"/>
              </w:rPr>
              <w:t>Oferta</w:t>
            </w:r>
          </w:p>
        </w:tc>
        <w:tc>
          <w:tcPr>
            <w:tcW w:w="7385" w:type="dxa"/>
            <w:tcBorders>
              <w:top w:val="single" w:sz="12"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DAB548E" w14:textId="77777777" w:rsidR="00D33A22" w:rsidRDefault="00D65FAE">
            <w:pPr>
              <w:spacing w:line="276" w:lineRule="auto"/>
              <w:jc w:val="both"/>
              <w:rPr>
                <w:b w:val="0"/>
                <w:color w:val="000000"/>
                <w:sz w:val="20"/>
                <w:szCs w:val="20"/>
              </w:rPr>
            </w:pPr>
            <w:r>
              <w:rPr>
                <w:b w:val="0"/>
                <w:color w:val="000000"/>
                <w:sz w:val="20"/>
                <w:szCs w:val="20"/>
              </w:rPr>
              <w:t xml:space="preserve">La cantidad ofrecida de cualquier bien o servicio, es la cantidad que los vendedores quieren y pueden vender. </w:t>
            </w:r>
          </w:p>
        </w:tc>
      </w:tr>
      <w:tr w:rsidR="00D33A22" w14:paraId="4455B343" w14:textId="77777777" w:rsidTr="00040D41">
        <w:trPr>
          <w:trHeight w:val="253"/>
        </w:trPr>
        <w:tc>
          <w:tcPr>
            <w:tcW w:w="2700" w:type="dxa"/>
            <w:tcBorders>
              <w:top w:val="single" w:sz="12"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C34354C" w14:textId="77777777" w:rsidR="00D33A22" w:rsidRDefault="00D65FAE">
            <w:pPr>
              <w:rPr>
                <w:color w:val="000000"/>
                <w:sz w:val="20"/>
                <w:szCs w:val="20"/>
              </w:rPr>
            </w:pPr>
            <w:r>
              <w:rPr>
                <w:color w:val="000000"/>
                <w:sz w:val="20"/>
                <w:szCs w:val="20"/>
              </w:rPr>
              <w:t>País subdesarrollado</w:t>
            </w:r>
          </w:p>
        </w:tc>
        <w:tc>
          <w:tcPr>
            <w:tcW w:w="7385" w:type="dxa"/>
            <w:tcBorders>
              <w:top w:val="single" w:sz="12"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9ED6C05" w14:textId="26511721" w:rsidR="00D33A22" w:rsidRDefault="00D65FAE">
            <w:pPr>
              <w:jc w:val="both"/>
              <w:rPr>
                <w:b w:val="0"/>
                <w:color w:val="000000"/>
                <w:sz w:val="20"/>
                <w:szCs w:val="20"/>
              </w:rPr>
            </w:pPr>
            <w:r>
              <w:rPr>
                <w:b w:val="0"/>
                <w:color w:val="000000"/>
                <w:sz w:val="20"/>
                <w:szCs w:val="20"/>
              </w:rPr>
              <w:t xml:space="preserve">Es aquel que tiene un nivel bajo de Producto Interno Bruto (PIB) per </w:t>
            </w:r>
            <w:r w:rsidR="00953F80">
              <w:rPr>
                <w:b w:val="0"/>
                <w:color w:val="000000"/>
                <w:sz w:val="20"/>
                <w:szCs w:val="20"/>
              </w:rPr>
              <w:t>cápita</w:t>
            </w:r>
            <w:r>
              <w:rPr>
                <w:b w:val="0"/>
                <w:color w:val="000000"/>
                <w:sz w:val="20"/>
                <w:szCs w:val="20"/>
              </w:rPr>
              <w:t xml:space="preserve"> y presenta impedimentos estructurales para su crecimiento económico sostenido.</w:t>
            </w:r>
          </w:p>
        </w:tc>
      </w:tr>
      <w:tr w:rsidR="00D33A22" w14:paraId="4A69DAD0" w14:textId="77777777" w:rsidTr="00040D41">
        <w:trPr>
          <w:trHeight w:val="253"/>
        </w:trPr>
        <w:tc>
          <w:tcPr>
            <w:tcW w:w="2700" w:type="dxa"/>
            <w:tcBorders>
              <w:top w:val="single" w:sz="12"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6CAFB11" w14:textId="77777777" w:rsidR="00D33A22" w:rsidRDefault="00D65FAE">
            <w:pPr>
              <w:rPr>
                <w:color w:val="000000"/>
                <w:sz w:val="20"/>
                <w:szCs w:val="20"/>
              </w:rPr>
            </w:pPr>
            <w:r>
              <w:rPr>
                <w:color w:val="000000"/>
                <w:sz w:val="20"/>
                <w:szCs w:val="20"/>
              </w:rPr>
              <w:t>Países más desarrollados</w:t>
            </w:r>
          </w:p>
        </w:tc>
        <w:tc>
          <w:tcPr>
            <w:tcW w:w="7385" w:type="dxa"/>
            <w:tcBorders>
              <w:top w:val="single" w:sz="12"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40E79F7" w14:textId="2A464ADC" w:rsidR="00D33A22" w:rsidRDefault="00D65FAE" w:rsidP="00953F80">
            <w:pPr>
              <w:jc w:val="both"/>
              <w:rPr>
                <w:b w:val="0"/>
                <w:color w:val="000000"/>
                <w:sz w:val="20"/>
                <w:szCs w:val="20"/>
              </w:rPr>
            </w:pPr>
            <w:r>
              <w:rPr>
                <w:b w:val="0"/>
                <w:color w:val="000000"/>
                <w:sz w:val="20"/>
                <w:szCs w:val="20"/>
              </w:rPr>
              <w:t xml:space="preserve">Se refiere a los países </w:t>
            </w:r>
            <w:r w:rsidR="00953F80">
              <w:rPr>
                <w:b w:val="0"/>
                <w:color w:val="000000"/>
                <w:sz w:val="20"/>
                <w:szCs w:val="20"/>
              </w:rPr>
              <w:t>más</w:t>
            </w:r>
            <w:r>
              <w:rPr>
                <w:b w:val="0"/>
                <w:color w:val="000000"/>
                <w:sz w:val="20"/>
                <w:szCs w:val="20"/>
              </w:rPr>
              <w:t xml:space="preserve"> industrializados y posee</w:t>
            </w:r>
            <w:r w:rsidR="00953F80">
              <w:rPr>
                <w:b w:val="0"/>
                <w:color w:val="000000"/>
                <w:sz w:val="20"/>
                <w:szCs w:val="20"/>
              </w:rPr>
              <w:t>n</w:t>
            </w:r>
            <w:r>
              <w:rPr>
                <w:b w:val="0"/>
                <w:color w:val="000000"/>
                <w:sz w:val="20"/>
                <w:szCs w:val="20"/>
              </w:rPr>
              <w:t xml:space="preserve"> un alto nivel de vida</w:t>
            </w:r>
            <w:r w:rsidR="00953F80">
              <w:rPr>
                <w:b w:val="0"/>
                <w:color w:val="000000"/>
                <w:sz w:val="20"/>
                <w:szCs w:val="20"/>
              </w:rPr>
              <w:t>,</w:t>
            </w:r>
            <w:r>
              <w:rPr>
                <w:b w:val="0"/>
                <w:color w:val="000000"/>
                <w:sz w:val="20"/>
                <w:szCs w:val="20"/>
              </w:rPr>
              <w:t xml:space="preserve"> como son: Estados Unidos, </w:t>
            </w:r>
            <w:r w:rsidR="00953F80">
              <w:rPr>
                <w:b w:val="0"/>
                <w:color w:val="000000"/>
                <w:sz w:val="20"/>
                <w:szCs w:val="20"/>
              </w:rPr>
              <w:t>diferentes naciones europeas</w:t>
            </w:r>
            <w:r>
              <w:rPr>
                <w:b w:val="0"/>
                <w:color w:val="000000"/>
                <w:sz w:val="20"/>
                <w:szCs w:val="20"/>
              </w:rPr>
              <w:t>, Canadá, Australia y Japón.</w:t>
            </w:r>
          </w:p>
        </w:tc>
      </w:tr>
      <w:tr w:rsidR="00D33A22" w14:paraId="47E0DEC1" w14:textId="77777777" w:rsidTr="00040D41">
        <w:trPr>
          <w:trHeight w:val="253"/>
        </w:trPr>
        <w:tc>
          <w:tcPr>
            <w:tcW w:w="2700" w:type="dxa"/>
            <w:tcBorders>
              <w:top w:val="single" w:sz="12"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9FC2E7C" w14:textId="77777777" w:rsidR="00D33A22" w:rsidRDefault="00D65FAE">
            <w:pPr>
              <w:spacing w:line="276" w:lineRule="auto"/>
              <w:rPr>
                <w:color w:val="000000"/>
                <w:sz w:val="20"/>
                <w:szCs w:val="20"/>
              </w:rPr>
            </w:pPr>
            <w:r>
              <w:rPr>
                <w:color w:val="000000"/>
                <w:sz w:val="20"/>
                <w:szCs w:val="20"/>
              </w:rPr>
              <w:t>Planear</w:t>
            </w:r>
          </w:p>
        </w:tc>
        <w:tc>
          <w:tcPr>
            <w:tcW w:w="7385" w:type="dxa"/>
            <w:tcBorders>
              <w:top w:val="single" w:sz="12"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A902B7B" w14:textId="60E5AE0A" w:rsidR="00D33A22" w:rsidRDefault="00D65FAE">
            <w:pPr>
              <w:spacing w:line="276" w:lineRule="auto"/>
              <w:jc w:val="both"/>
              <w:rPr>
                <w:b w:val="0"/>
                <w:color w:val="000000"/>
                <w:sz w:val="20"/>
                <w:szCs w:val="20"/>
              </w:rPr>
            </w:pPr>
            <w:r>
              <w:rPr>
                <w:b w:val="0"/>
                <w:color w:val="000000"/>
                <w:sz w:val="20"/>
                <w:szCs w:val="20"/>
              </w:rPr>
              <w:t>Es la etapa que forma parte del proceso administrativo</w:t>
            </w:r>
            <w:r w:rsidR="004D6336">
              <w:rPr>
                <w:b w:val="0"/>
                <w:color w:val="000000"/>
                <w:sz w:val="20"/>
                <w:szCs w:val="20"/>
              </w:rPr>
              <w:t>,</w:t>
            </w:r>
            <w:r>
              <w:rPr>
                <w:b w:val="0"/>
                <w:color w:val="000000"/>
                <w:sz w:val="20"/>
                <w:szCs w:val="20"/>
              </w:rPr>
              <w:t xml:space="preserve"> mediante la cual se establecen directrices, se definen estrategias y se seleccionan las alternativas y rutas de acción, en función de objetivos y metas generales</w:t>
            </w:r>
            <w:r w:rsidR="004D6336">
              <w:rPr>
                <w:b w:val="0"/>
                <w:color w:val="000000"/>
                <w:sz w:val="20"/>
                <w:szCs w:val="20"/>
              </w:rPr>
              <w:t>,</w:t>
            </w:r>
            <w:r>
              <w:rPr>
                <w:b w:val="0"/>
                <w:color w:val="000000"/>
                <w:sz w:val="20"/>
                <w:szCs w:val="20"/>
              </w:rPr>
              <w:t xml:space="preserve"> económicas, sociales y políticas, tomando en consideración los recursos reales y potenciales que permitan establecer un marco de referencia necesario para concretar programas y acciones específicas en tiempo y espacio, logrando una predicción lo más probable del futuro</w:t>
            </w:r>
            <w:r w:rsidR="004D6336">
              <w:rPr>
                <w:b w:val="0"/>
                <w:color w:val="000000"/>
                <w:sz w:val="20"/>
                <w:szCs w:val="20"/>
              </w:rPr>
              <w:t>,</w:t>
            </w:r>
            <w:r>
              <w:rPr>
                <w:b w:val="0"/>
                <w:color w:val="000000"/>
                <w:sz w:val="20"/>
                <w:szCs w:val="20"/>
              </w:rPr>
              <w:t xml:space="preserve"> para generar planes que puedan garantizar el éxito.</w:t>
            </w:r>
          </w:p>
        </w:tc>
      </w:tr>
      <w:tr w:rsidR="00D33A22" w14:paraId="0C03C97F" w14:textId="77777777" w:rsidTr="00040D41">
        <w:trPr>
          <w:trHeight w:val="253"/>
        </w:trPr>
        <w:tc>
          <w:tcPr>
            <w:tcW w:w="2700" w:type="dxa"/>
            <w:tcBorders>
              <w:top w:val="single" w:sz="12"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8CE807C" w14:textId="77777777" w:rsidR="00D33A22" w:rsidRDefault="00D65FAE">
            <w:pPr>
              <w:rPr>
                <w:color w:val="000000"/>
                <w:sz w:val="20"/>
                <w:szCs w:val="20"/>
              </w:rPr>
            </w:pPr>
            <w:r>
              <w:rPr>
                <w:color w:val="000000"/>
                <w:sz w:val="20"/>
                <w:szCs w:val="20"/>
              </w:rPr>
              <w:t xml:space="preserve">Plantas subsidiarias </w:t>
            </w:r>
          </w:p>
        </w:tc>
        <w:tc>
          <w:tcPr>
            <w:tcW w:w="7385" w:type="dxa"/>
            <w:tcBorders>
              <w:top w:val="single" w:sz="12"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523DDE1" w14:textId="77777777" w:rsidR="00D33A22" w:rsidRDefault="00D65FAE">
            <w:pPr>
              <w:jc w:val="both"/>
              <w:rPr>
                <w:b w:val="0"/>
                <w:color w:val="000000"/>
                <w:sz w:val="20"/>
                <w:szCs w:val="20"/>
              </w:rPr>
            </w:pPr>
            <w:r>
              <w:rPr>
                <w:b w:val="0"/>
                <w:color w:val="000000"/>
                <w:sz w:val="20"/>
                <w:szCs w:val="20"/>
              </w:rPr>
              <w:t>Es aquella que está controlada por una estación más grande llamada matriz.</w:t>
            </w:r>
          </w:p>
        </w:tc>
      </w:tr>
      <w:tr w:rsidR="00D33A22" w14:paraId="3D08B243" w14:textId="77777777" w:rsidTr="00040D41">
        <w:trPr>
          <w:trHeight w:val="253"/>
        </w:trPr>
        <w:tc>
          <w:tcPr>
            <w:tcW w:w="2700" w:type="dxa"/>
            <w:tcBorders>
              <w:top w:val="single" w:sz="12"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855CEED" w14:textId="77777777" w:rsidR="00D33A22" w:rsidRDefault="00D65FAE">
            <w:pPr>
              <w:spacing w:line="276" w:lineRule="auto"/>
              <w:rPr>
                <w:color w:val="000000"/>
                <w:sz w:val="20"/>
                <w:szCs w:val="20"/>
              </w:rPr>
            </w:pPr>
            <w:r>
              <w:rPr>
                <w:color w:val="000000"/>
                <w:sz w:val="20"/>
                <w:szCs w:val="20"/>
              </w:rPr>
              <w:t>Proveedores</w:t>
            </w:r>
          </w:p>
        </w:tc>
        <w:tc>
          <w:tcPr>
            <w:tcW w:w="7385" w:type="dxa"/>
            <w:tcBorders>
              <w:top w:val="single" w:sz="12"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EF02001" w14:textId="77777777" w:rsidR="00D33A22" w:rsidRDefault="00D65FAE">
            <w:pPr>
              <w:spacing w:line="276" w:lineRule="auto"/>
              <w:jc w:val="both"/>
              <w:rPr>
                <w:b w:val="0"/>
                <w:color w:val="000000"/>
                <w:sz w:val="20"/>
                <w:szCs w:val="20"/>
              </w:rPr>
            </w:pPr>
            <w:r>
              <w:rPr>
                <w:b w:val="0"/>
                <w:color w:val="000000"/>
                <w:sz w:val="20"/>
                <w:szCs w:val="20"/>
              </w:rPr>
              <w:t>Quienes suministran los recursos para la elaboración de un producto o prestación de un servicio</w:t>
            </w:r>
            <w:r>
              <w:rPr>
                <w:color w:val="000000"/>
                <w:sz w:val="20"/>
                <w:szCs w:val="20"/>
              </w:rPr>
              <w:t>.</w:t>
            </w:r>
          </w:p>
        </w:tc>
      </w:tr>
      <w:tr w:rsidR="00D33A22" w14:paraId="5A347D7B" w14:textId="77777777" w:rsidTr="00040D41">
        <w:trPr>
          <w:trHeight w:val="253"/>
        </w:trPr>
        <w:tc>
          <w:tcPr>
            <w:tcW w:w="2700" w:type="dxa"/>
            <w:tcBorders>
              <w:top w:val="single" w:sz="12"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1AB7D66" w14:textId="77777777" w:rsidR="00D33A22" w:rsidRDefault="00D65FAE">
            <w:pPr>
              <w:rPr>
                <w:color w:val="000000"/>
                <w:sz w:val="20"/>
                <w:szCs w:val="20"/>
              </w:rPr>
            </w:pPr>
            <w:r>
              <w:rPr>
                <w:color w:val="000000"/>
                <w:sz w:val="20"/>
                <w:szCs w:val="20"/>
              </w:rPr>
              <w:t>Rata de cambio</w:t>
            </w:r>
          </w:p>
        </w:tc>
        <w:tc>
          <w:tcPr>
            <w:tcW w:w="7385" w:type="dxa"/>
            <w:tcBorders>
              <w:top w:val="single" w:sz="12"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AF66959" w14:textId="77777777" w:rsidR="00D33A22" w:rsidRDefault="00D65FAE">
            <w:pPr>
              <w:jc w:val="both"/>
              <w:rPr>
                <w:b w:val="0"/>
                <w:color w:val="000000"/>
                <w:sz w:val="20"/>
                <w:szCs w:val="20"/>
              </w:rPr>
            </w:pPr>
            <w:r>
              <w:rPr>
                <w:b w:val="0"/>
                <w:color w:val="000000"/>
                <w:sz w:val="20"/>
                <w:szCs w:val="20"/>
              </w:rPr>
              <w:t>Es el valor de la moneda corriente de un país expresado en la moneda de otro.</w:t>
            </w:r>
          </w:p>
        </w:tc>
      </w:tr>
      <w:tr w:rsidR="00D33A22" w14:paraId="1BA83C71" w14:textId="77777777" w:rsidTr="00040D41">
        <w:trPr>
          <w:trHeight w:val="253"/>
        </w:trPr>
        <w:tc>
          <w:tcPr>
            <w:tcW w:w="2700" w:type="dxa"/>
            <w:tcBorders>
              <w:top w:val="single" w:sz="12"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ABEC528" w14:textId="77777777" w:rsidR="00D33A22" w:rsidRDefault="00D65FAE">
            <w:pPr>
              <w:rPr>
                <w:color w:val="000000"/>
                <w:sz w:val="20"/>
                <w:szCs w:val="20"/>
              </w:rPr>
            </w:pPr>
            <w:r>
              <w:rPr>
                <w:color w:val="000000"/>
                <w:sz w:val="20"/>
                <w:szCs w:val="20"/>
              </w:rPr>
              <w:t>Tasas de crecimiento económico</w:t>
            </w:r>
          </w:p>
        </w:tc>
        <w:tc>
          <w:tcPr>
            <w:tcW w:w="7385" w:type="dxa"/>
            <w:tcBorders>
              <w:top w:val="single" w:sz="12"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39E5177" w14:textId="77777777" w:rsidR="00D33A22" w:rsidRDefault="00D65FAE">
            <w:pPr>
              <w:jc w:val="both"/>
              <w:rPr>
                <w:b w:val="0"/>
                <w:color w:val="000000"/>
                <w:sz w:val="20"/>
                <w:szCs w:val="20"/>
              </w:rPr>
            </w:pPr>
            <w:r>
              <w:rPr>
                <w:b w:val="0"/>
                <w:color w:val="000000"/>
                <w:sz w:val="20"/>
                <w:szCs w:val="20"/>
              </w:rPr>
              <w:t>Es la variación porcentual del PIB (Producto Interno Bruto) real en un período de tiempo determinado, usualmente un año.</w:t>
            </w:r>
          </w:p>
        </w:tc>
      </w:tr>
      <w:tr w:rsidR="00D33A22" w14:paraId="30479970" w14:textId="77777777" w:rsidTr="00040D41">
        <w:trPr>
          <w:trHeight w:val="253"/>
        </w:trPr>
        <w:tc>
          <w:tcPr>
            <w:tcW w:w="2700" w:type="dxa"/>
            <w:tcBorders>
              <w:top w:val="single" w:sz="12"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023786B" w14:textId="77777777" w:rsidR="00D33A22" w:rsidRDefault="00D65FAE">
            <w:pPr>
              <w:rPr>
                <w:color w:val="000000"/>
                <w:sz w:val="20"/>
                <w:szCs w:val="20"/>
              </w:rPr>
            </w:pPr>
            <w:r>
              <w:rPr>
                <w:color w:val="000000"/>
                <w:sz w:val="20"/>
                <w:szCs w:val="20"/>
              </w:rPr>
              <w:t>Tasa de inflación</w:t>
            </w:r>
          </w:p>
        </w:tc>
        <w:tc>
          <w:tcPr>
            <w:tcW w:w="7385" w:type="dxa"/>
            <w:tcBorders>
              <w:top w:val="single" w:sz="12"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BCF71A6" w14:textId="48043B64" w:rsidR="00D33A22" w:rsidRDefault="00D65FAE" w:rsidP="004D6336">
            <w:pPr>
              <w:jc w:val="both"/>
              <w:rPr>
                <w:b w:val="0"/>
                <w:color w:val="000000"/>
                <w:sz w:val="20"/>
                <w:szCs w:val="20"/>
              </w:rPr>
            </w:pPr>
            <w:r>
              <w:rPr>
                <w:b w:val="0"/>
                <w:color w:val="000000"/>
                <w:sz w:val="20"/>
                <w:szCs w:val="20"/>
              </w:rPr>
              <w:t>La tasa de inflación refleja el aumento porcentual de lo</w:t>
            </w:r>
            <w:r w:rsidR="004D6336">
              <w:rPr>
                <w:b w:val="0"/>
                <w:color w:val="000000"/>
                <w:sz w:val="20"/>
                <w:szCs w:val="20"/>
              </w:rPr>
              <w:t xml:space="preserve">s precios en un determinado período </w:t>
            </w:r>
            <w:r>
              <w:rPr>
                <w:b w:val="0"/>
                <w:color w:val="000000"/>
                <w:sz w:val="20"/>
                <w:szCs w:val="20"/>
              </w:rPr>
              <w:t>de tiempo.</w:t>
            </w:r>
          </w:p>
        </w:tc>
      </w:tr>
      <w:tr w:rsidR="00D33A22" w14:paraId="5ED0EBA2" w14:textId="77777777" w:rsidTr="00040D41">
        <w:trPr>
          <w:trHeight w:val="253"/>
        </w:trPr>
        <w:tc>
          <w:tcPr>
            <w:tcW w:w="2700" w:type="dxa"/>
            <w:tcBorders>
              <w:top w:val="single" w:sz="12"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5D63701" w14:textId="77777777" w:rsidR="00D33A22" w:rsidRDefault="00D65FAE">
            <w:pPr>
              <w:spacing w:line="276" w:lineRule="auto"/>
              <w:rPr>
                <w:color w:val="000000"/>
                <w:sz w:val="20"/>
                <w:szCs w:val="20"/>
              </w:rPr>
            </w:pPr>
            <w:r>
              <w:rPr>
                <w:color w:val="000000"/>
                <w:sz w:val="20"/>
                <w:szCs w:val="20"/>
              </w:rPr>
              <w:t>Tratado de Libre Comercio</w:t>
            </w:r>
          </w:p>
        </w:tc>
        <w:tc>
          <w:tcPr>
            <w:tcW w:w="7385" w:type="dxa"/>
            <w:tcBorders>
              <w:top w:val="single" w:sz="12"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608E89F" w14:textId="5B411A0C" w:rsidR="00D33A22" w:rsidRDefault="00D65FAE" w:rsidP="004D6336">
            <w:pPr>
              <w:spacing w:line="276" w:lineRule="auto"/>
              <w:jc w:val="both"/>
              <w:rPr>
                <w:b w:val="0"/>
                <w:color w:val="000000"/>
                <w:sz w:val="20"/>
                <w:szCs w:val="20"/>
              </w:rPr>
            </w:pPr>
            <w:r>
              <w:rPr>
                <w:b w:val="0"/>
                <w:color w:val="000000"/>
                <w:sz w:val="20"/>
                <w:szCs w:val="20"/>
              </w:rPr>
              <w:t>Acuerdo comercial e</w:t>
            </w:r>
            <w:r w:rsidR="004D6336">
              <w:rPr>
                <w:b w:val="0"/>
                <w:color w:val="000000"/>
                <w:sz w:val="20"/>
                <w:szCs w:val="20"/>
              </w:rPr>
              <w:t>xistente entre dos o más países,</w:t>
            </w:r>
            <w:r>
              <w:rPr>
                <w:b w:val="0"/>
                <w:color w:val="000000"/>
                <w:sz w:val="20"/>
                <w:szCs w:val="20"/>
              </w:rPr>
              <w:t xml:space="preserve"> </w:t>
            </w:r>
            <w:r w:rsidR="004D6336">
              <w:rPr>
                <w:b w:val="0"/>
                <w:color w:val="000000"/>
                <w:sz w:val="20"/>
                <w:szCs w:val="20"/>
              </w:rPr>
              <w:t>m</w:t>
            </w:r>
            <w:r>
              <w:rPr>
                <w:b w:val="0"/>
                <w:color w:val="000000"/>
                <w:sz w:val="20"/>
                <w:szCs w:val="20"/>
              </w:rPr>
              <w:t>ediante el cual se establecen un conjunto de reglas que les permiten comercializar (comprar y vender) productos y/o servicios entre sí, aumentando los flujos de comercio e inversión.</w:t>
            </w:r>
          </w:p>
        </w:tc>
      </w:tr>
    </w:tbl>
    <w:p w14:paraId="0FEC97D2" w14:textId="77777777" w:rsidR="00D33A22" w:rsidRDefault="00D33A22">
      <w:pPr>
        <w:rPr>
          <w:sz w:val="20"/>
          <w:szCs w:val="20"/>
        </w:rPr>
      </w:pPr>
    </w:p>
    <w:p w14:paraId="33B782A3" w14:textId="77777777" w:rsidR="00D33A22" w:rsidRDefault="00D65FAE">
      <w:pPr>
        <w:numPr>
          <w:ilvl w:val="0"/>
          <w:numId w:val="18"/>
        </w:numPr>
        <w:pBdr>
          <w:top w:val="nil"/>
          <w:left w:val="nil"/>
          <w:bottom w:val="nil"/>
          <w:right w:val="nil"/>
          <w:between w:val="nil"/>
        </w:pBdr>
        <w:ind w:left="426" w:hanging="426"/>
        <w:jc w:val="both"/>
        <w:rPr>
          <w:b/>
          <w:color w:val="000000"/>
          <w:sz w:val="20"/>
          <w:szCs w:val="20"/>
        </w:rPr>
      </w:pPr>
      <w:r>
        <w:rPr>
          <w:b/>
          <w:color w:val="000000"/>
          <w:sz w:val="20"/>
          <w:szCs w:val="20"/>
        </w:rPr>
        <w:lastRenderedPageBreak/>
        <w:t xml:space="preserve">REFERENCIAS BIBLIOGRÁFICAS: </w:t>
      </w:r>
    </w:p>
    <w:p w14:paraId="221B7717" w14:textId="77777777" w:rsidR="00D33A22" w:rsidRDefault="00D33A22">
      <w:pPr>
        <w:jc w:val="both"/>
        <w:rPr>
          <w:b/>
          <w:sz w:val="20"/>
          <w:szCs w:val="20"/>
        </w:rPr>
      </w:pPr>
    </w:p>
    <w:p w14:paraId="12B478F6" w14:textId="77777777" w:rsidR="00D33A22" w:rsidRDefault="00D65FAE">
      <w:pPr>
        <w:rPr>
          <w:sz w:val="20"/>
          <w:szCs w:val="20"/>
        </w:rPr>
      </w:pPr>
      <w:r>
        <w:rPr>
          <w:sz w:val="20"/>
          <w:szCs w:val="20"/>
        </w:rPr>
        <w:t>Referencie las fuentes consultadas para elaborar el material de formación en el marco de la norma APA vigente.</w:t>
      </w:r>
    </w:p>
    <w:p w14:paraId="30913369" w14:textId="77777777" w:rsidR="00D33A22" w:rsidRDefault="00D33A22">
      <w:pPr>
        <w:rPr>
          <w:sz w:val="20"/>
          <w:szCs w:val="20"/>
        </w:rPr>
      </w:pPr>
    </w:p>
    <w:tbl>
      <w:tblPr>
        <w:tblStyle w:val="a8"/>
        <w:tblW w:w="10090" w:type="dxa"/>
        <w:tblInd w:w="-40" w:type="dxa"/>
        <w:tblLayout w:type="fixed"/>
        <w:tblLook w:val="0400" w:firstRow="0" w:lastRow="0" w:firstColumn="0" w:lastColumn="0" w:noHBand="0" w:noVBand="1"/>
      </w:tblPr>
      <w:tblGrid>
        <w:gridCol w:w="10090"/>
      </w:tblGrid>
      <w:tr w:rsidR="00D33A22" w14:paraId="10E5690E" w14:textId="77777777" w:rsidTr="00BD3A8C">
        <w:trPr>
          <w:trHeight w:val="204"/>
        </w:trPr>
        <w:tc>
          <w:tcPr>
            <w:tcW w:w="10090" w:type="dxa"/>
            <w:tcBorders>
              <w:top w:val="single" w:sz="12" w:space="0" w:color="000000"/>
              <w:left w:val="single" w:sz="12" w:space="0" w:color="000000"/>
              <w:bottom w:val="single" w:sz="12" w:space="0" w:color="000000"/>
              <w:right w:val="single" w:sz="12" w:space="0" w:color="000000"/>
            </w:tcBorders>
            <w:shd w:val="clear" w:color="auto" w:fill="F9CB9C"/>
            <w:tcMar>
              <w:top w:w="100" w:type="dxa"/>
              <w:left w:w="100" w:type="dxa"/>
              <w:bottom w:w="100" w:type="dxa"/>
              <w:right w:w="100" w:type="dxa"/>
            </w:tcMar>
          </w:tcPr>
          <w:p w14:paraId="4D6E05E8" w14:textId="77777777" w:rsidR="00D33A22" w:rsidRDefault="00D65FAE">
            <w:pPr>
              <w:spacing w:line="276" w:lineRule="auto"/>
              <w:jc w:val="center"/>
              <w:rPr>
                <w:sz w:val="20"/>
                <w:szCs w:val="20"/>
              </w:rPr>
            </w:pPr>
            <w:r>
              <w:rPr>
                <w:color w:val="000000"/>
                <w:sz w:val="20"/>
                <w:szCs w:val="20"/>
              </w:rPr>
              <w:t xml:space="preserve">REFERENCIAS BIBLIOGRÁFICAS </w:t>
            </w:r>
          </w:p>
        </w:tc>
      </w:tr>
      <w:tr w:rsidR="00D33A22" w:rsidRPr="00C23E23" w14:paraId="3A0B568C" w14:textId="77777777" w:rsidTr="00BD3A8C">
        <w:trPr>
          <w:trHeight w:val="227"/>
        </w:trPr>
        <w:tc>
          <w:tcPr>
            <w:tcW w:w="10090" w:type="dxa"/>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tcPr>
          <w:p w14:paraId="4BFBF469" w14:textId="3ADE113B" w:rsidR="00D33A22" w:rsidRDefault="00D65FAE">
            <w:pPr>
              <w:spacing w:line="276" w:lineRule="auto"/>
              <w:ind w:left="749" w:hanging="709"/>
              <w:jc w:val="both"/>
              <w:rPr>
                <w:b w:val="0"/>
                <w:sz w:val="20"/>
                <w:szCs w:val="20"/>
              </w:rPr>
            </w:pPr>
            <w:proofErr w:type="spellStart"/>
            <w:r>
              <w:rPr>
                <w:b w:val="0"/>
                <w:sz w:val="20"/>
                <w:szCs w:val="20"/>
              </w:rPr>
              <w:t>Andere</w:t>
            </w:r>
            <w:proofErr w:type="spellEnd"/>
            <w:r>
              <w:rPr>
                <w:b w:val="0"/>
                <w:sz w:val="20"/>
                <w:szCs w:val="20"/>
              </w:rPr>
              <w:t xml:space="preserve">, E. y </w:t>
            </w:r>
            <w:proofErr w:type="spellStart"/>
            <w:r>
              <w:rPr>
                <w:b w:val="0"/>
                <w:sz w:val="20"/>
                <w:szCs w:val="20"/>
              </w:rPr>
              <w:t>Kessel</w:t>
            </w:r>
            <w:proofErr w:type="spellEnd"/>
            <w:r>
              <w:rPr>
                <w:b w:val="0"/>
                <w:sz w:val="20"/>
                <w:szCs w:val="20"/>
              </w:rPr>
              <w:t xml:space="preserve">, G. (1992). </w:t>
            </w:r>
            <w:r>
              <w:rPr>
                <w:b w:val="0"/>
                <w:i/>
                <w:sz w:val="20"/>
                <w:szCs w:val="20"/>
              </w:rPr>
              <w:t xml:space="preserve">México y el tratado trilateral de libre comercio: impacto sectorial. </w:t>
            </w:r>
            <w:r>
              <w:rPr>
                <w:b w:val="0"/>
                <w:sz w:val="20"/>
                <w:szCs w:val="20"/>
              </w:rPr>
              <w:t xml:space="preserve">México D.F.: </w:t>
            </w:r>
            <w:proofErr w:type="spellStart"/>
            <w:r>
              <w:rPr>
                <w:b w:val="0"/>
                <w:sz w:val="20"/>
                <w:szCs w:val="20"/>
              </w:rPr>
              <w:t>MacGraw</w:t>
            </w:r>
            <w:proofErr w:type="spellEnd"/>
            <w:r>
              <w:rPr>
                <w:b w:val="0"/>
                <w:sz w:val="20"/>
                <w:szCs w:val="20"/>
              </w:rPr>
              <w:t>-Hill.</w:t>
            </w:r>
          </w:p>
          <w:p w14:paraId="7447DB93" w14:textId="77777777" w:rsidR="004D6336" w:rsidRDefault="004D6336">
            <w:pPr>
              <w:spacing w:line="276" w:lineRule="auto"/>
              <w:ind w:left="749" w:hanging="709"/>
              <w:jc w:val="both"/>
              <w:rPr>
                <w:b w:val="0"/>
                <w:sz w:val="20"/>
                <w:szCs w:val="20"/>
              </w:rPr>
            </w:pPr>
          </w:p>
          <w:p w14:paraId="1BDC2E13" w14:textId="77777777" w:rsidR="00D33A22" w:rsidRDefault="00D65FAE">
            <w:pPr>
              <w:spacing w:line="276" w:lineRule="auto"/>
              <w:ind w:left="749" w:hanging="709"/>
              <w:jc w:val="both"/>
              <w:rPr>
                <w:b w:val="0"/>
                <w:sz w:val="20"/>
                <w:szCs w:val="20"/>
              </w:rPr>
            </w:pPr>
            <w:r>
              <w:rPr>
                <w:b w:val="0"/>
                <w:sz w:val="20"/>
                <w:szCs w:val="20"/>
              </w:rPr>
              <w:t xml:space="preserve">Barón, J. (2002). </w:t>
            </w:r>
            <w:r>
              <w:rPr>
                <w:b w:val="0"/>
                <w:i/>
                <w:sz w:val="20"/>
                <w:szCs w:val="20"/>
              </w:rPr>
              <w:t xml:space="preserve">Las regiones económicas de Colombia: un análisis de </w:t>
            </w:r>
            <w:proofErr w:type="spellStart"/>
            <w:r>
              <w:rPr>
                <w:b w:val="0"/>
                <w:i/>
                <w:sz w:val="20"/>
                <w:szCs w:val="20"/>
              </w:rPr>
              <w:t>clusters</w:t>
            </w:r>
            <w:proofErr w:type="spellEnd"/>
            <w:r>
              <w:rPr>
                <w:b w:val="0"/>
                <w:sz w:val="20"/>
                <w:szCs w:val="20"/>
              </w:rPr>
              <w:t xml:space="preserve">. </w:t>
            </w:r>
            <w:r>
              <w:rPr>
                <w:b w:val="0"/>
                <w:color w:val="0000FF"/>
                <w:sz w:val="20"/>
                <w:szCs w:val="20"/>
                <w:u w:val="single"/>
              </w:rPr>
              <w:t>http://www.banrep.gov.co/</w:t>
            </w:r>
          </w:p>
          <w:p w14:paraId="03BF79C3" w14:textId="77777777" w:rsidR="004D6336" w:rsidRDefault="004D6336">
            <w:pPr>
              <w:spacing w:line="276" w:lineRule="auto"/>
              <w:ind w:left="749" w:hanging="709"/>
              <w:jc w:val="both"/>
              <w:rPr>
                <w:b w:val="0"/>
                <w:sz w:val="20"/>
                <w:szCs w:val="20"/>
              </w:rPr>
            </w:pPr>
          </w:p>
          <w:p w14:paraId="68E03EC8" w14:textId="77777777" w:rsidR="00D33A22" w:rsidRDefault="00D65FAE">
            <w:pPr>
              <w:spacing w:line="276" w:lineRule="auto"/>
              <w:ind w:left="749" w:hanging="709"/>
              <w:jc w:val="both"/>
              <w:rPr>
                <w:b w:val="0"/>
                <w:color w:val="0000FF"/>
                <w:sz w:val="20"/>
                <w:szCs w:val="20"/>
                <w:u w:val="single"/>
              </w:rPr>
            </w:pPr>
            <w:r>
              <w:rPr>
                <w:b w:val="0"/>
                <w:sz w:val="20"/>
                <w:szCs w:val="20"/>
              </w:rPr>
              <w:t xml:space="preserve">Colombia.com. (s.f.) ¿Cuáles son los sectores beneficiados y perjudicados por el TLC?                            </w:t>
            </w:r>
            <w:r>
              <w:rPr>
                <w:b w:val="0"/>
                <w:color w:val="0000FF"/>
                <w:sz w:val="20"/>
                <w:szCs w:val="20"/>
                <w:u w:val="single"/>
              </w:rPr>
              <w:t>http://www.colombia.com</w:t>
            </w:r>
          </w:p>
          <w:p w14:paraId="63AEDBEB" w14:textId="77777777" w:rsidR="004D6336" w:rsidRDefault="004D6336">
            <w:pPr>
              <w:spacing w:line="276" w:lineRule="auto"/>
              <w:ind w:left="749" w:hanging="709"/>
              <w:jc w:val="both"/>
              <w:rPr>
                <w:b w:val="0"/>
                <w:sz w:val="20"/>
                <w:szCs w:val="20"/>
              </w:rPr>
            </w:pPr>
          </w:p>
          <w:p w14:paraId="7DD55B1D" w14:textId="77777777" w:rsidR="00D33A22" w:rsidRDefault="00D65FAE">
            <w:pPr>
              <w:spacing w:line="276" w:lineRule="auto"/>
              <w:ind w:left="749" w:hanging="709"/>
              <w:jc w:val="both"/>
              <w:rPr>
                <w:b w:val="0"/>
                <w:sz w:val="20"/>
                <w:szCs w:val="20"/>
              </w:rPr>
            </w:pPr>
            <w:r>
              <w:rPr>
                <w:b w:val="0"/>
                <w:sz w:val="20"/>
                <w:szCs w:val="20"/>
              </w:rPr>
              <w:t xml:space="preserve">Dimitri, C. R., &amp; Rodríguez, S. Á. (2009). </w:t>
            </w:r>
            <w:r>
              <w:rPr>
                <w:b w:val="0"/>
                <w:i/>
                <w:sz w:val="20"/>
                <w:szCs w:val="20"/>
              </w:rPr>
              <w:t>Planeación estratégica</w:t>
            </w:r>
            <w:r>
              <w:rPr>
                <w:b w:val="0"/>
                <w:sz w:val="20"/>
                <w:szCs w:val="20"/>
              </w:rPr>
              <w:t xml:space="preserve">. </w:t>
            </w:r>
            <w:proofErr w:type="spellStart"/>
            <w:r>
              <w:rPr>
                <w:b w:val="0"/>
                <w:sz w:val="20"/>
                <w:szCs w:val="20"/>
              </w:rPr>
              <w:t>ProQuest</w:t>
            </w:r>
            <w:proofErr w:type="spellEnd"/>
            <w:r>
              <w:rPr>
                <w:b w:val="0"/>
                <w:sz w:val="20"/>
                <w:szCs w:val="20"/>
              </w:rPr>
              <w:t xml:space="preserve"> </w:t>
            </w:r>
            <w:proofErr w:type="spellStart"/>
            <w:r>
              <w:rPr>
                <w:b w:val="0"/>
                <w:sz w:val="20"/>
                <w:szCs w:val="20"/>
              </w:rPr>
              <w:t>Ebook</w:t>
            </w:r>
            <w:proofErr w:type="spellEnd"/>
            <w:r>
              <w:rPr>
                <w:b w:val="0"/>
                <w:sz w:val="20"/>
                <w:szCs w:val="20"/>
              </w:rPr>
              <w:t xml:space="preserve"> Central </w:t>
            </w:r>
            <w:r>
              <w:rPr>
                <w:b w:val="0"/>
                <w:color w:val="0000FF"/>
                <w:sz w:val="20"/>
                <w:szCs w:val="20"/>
                <w:u w:val="single"/>
              </w:rPr>
              <w:t>https://ebookcentral-proquest-com.bdigital.sena.edu.co</w:t>
            </w:r>
          </w:p>
          <w:p w14:paraId="4637BB69" w14:textId="77777777" w:rsidR="004D6336" w:rsidRDefault="004D6336">
            <w:pPr>
              <w:spacing w:line="276" w:lineRule="auto"/>
              <w:ind w:left="749" w:hanging="709"/>
              <w:jc w:val="both"/>
              <w:rPr>
                <w:b w:val="0"/>
                <w:sz w:val="20"/>
                <w:szCs w:val="20"/>
              </w:rPr>
            </w:pPr>
          </w:p>
          <w:p w14:paraId="7D156D47" w14:textId="07525E88" w:rsidR="00D33A22" w:rsidRPr="001B2D2E" w:rsidRDefault="00D65FAE">
            <w:pPr>
              <w:spacing w:line="276" w:lineRule="auto"/>
              <w:ind w:left="749" w:hanging="709"/>
              <w:jc w:val="both"/>
              <w:rPr>
                <w:b w:val="0"/>
                <w:color w:val="0000FF"/>
                <w:sz w:val="20"/>
                <w:szCs w:val="20"/>
                <w:u w:val="single"/>
                <w:lang w:val="en-US"/>
              </w:rPr>
            </w:pPr>
            <w:r>
              <w:rPr>
                <w:b w:val="0"/>
                <w:sz w:val="20"/>
                <w:szCs w:val="20"/>
              </w:rPr>
              <w:t xml:space="preserve">Esteban, T. Á. </w:t>
            </w:r>
            <w:r w:rsidR="004D6336">
              <w:rPr>
                <w:b w:val="0"/>
                <w:sz w:val="20"/>
                <w:szCs w:val="20"/>
              </w:rPr>
              <w:t>(3a. ed.)</w:t>
            </w:r>
            <w:r w:rsidR="004D6336">
              <w:rPr>
                <w:b w:val="0"/>
                <w:sz w:val="20"/>
                <w:szCs w:val="20"/>
              </w:rPr>
              <w:t xml:space="preserve">. </w:t>
            </w:r>
            <w:r>
              <w:rPr>
                <w:b w:val="0"/>
                <w:sz w:val="20"/>
                <w:szCs w:val="20"/>
              </w:rPr>
              <w:t xml:space="preserve">(2014). </w:t>
            </w:r>
            <w:r>
              <w:rPr>
                <w:b w:val="0"/>
                <w:i/>
                <w:sz w:val="20"/>
                <w:szCs w:val="20"/>
              </w:rPr>
              <w:t>Principios de marketing</w:t>
            </w:r>
            <w:r>
              <w:rPr>
                <w:b w:val="0"/>
                <w:sz w:val="20"/>
                <w:szCs w:val="20"/>
              </w:rPr>
              <w:t xml:space="preserve">. </w:t>
            </w:r>
            <w:r w:rsidRPr="001B2D2E">
              <w:rPr>
                <w:b w:val="0"/>
                <w:sz w:val="20"/>
                <w:szCs w:val="20"/>
                <w:lang w:val="en-US"/>
              </w:rPr>
              <w:t xml:space="preserve">ProQuest </w:t>
            </w:r>
            <w:proofErr w:type="spellStart"/>
            <w:r w:rsidRPr="001B2D2E">
              <w:rPr>
                <w:b w:val="0"/>
                <w:sz w:val="20"/>
                <w:szCs w:val="20"/>
                <w:lang w:val="en-US"/>
              </w:rPr>
              <w:t>Ebook</w:t>
            </w:r>
            <w:proofErr w:type="spellEnd"/>
            <w:r w:rsidRPr="001B2D2E">
              <w:rPr>
                <w:b w:val="0"/>
                <w:sz w:val="20"/>
                <w:szCs w:val="20"/>
                <w:lang w:val="en-US"/>
              </w:rPr>
              <w:t xml:space="preserve"> Central</w:t>
            </w:r>
            <w:r w:rsidR="004D6336">
              <w:rPr>
                <w:b w:val="0"/>
                <w:sz w:val="20"/>
                <w:szCs w:val="20"/>
                <w:lang w:val="en-US"/>
              </w:rPr>
              <w:t>.</w:t>
            </w:r>
            <w:r w:rsidRPr="001B2D2E">
              <w:rPr>
                <w:b w:val="0"/>
                <w:sz w:val="20"/>
                <w:szCs w:val="20"/>
                <w:lang w:val="en-US"/>
              </w:rPr>
              <w:t xml:space="preserve">  </w:t>
            </w:r>
            <w:r w:rsidRPr="001B2D2E">
              <w:rPr>
                <w:b w:val="0"/>
                <w:color w:val="0000FF"/>
                <w:sz w:val="20"/>
                <w:szCs w:val="20"/>
                <w:u w:val="single"/>
                <w:lang w:val="en-US"/>
              </w:rPr>
              <w:t xml:space="preserve">https://ebookcentral-proquest-com.bdigital.sena.edu.co </w:t>
            </w:r>
          </w:p>
          <w:p w14:paraId="7E013256" w14:textId="77777777" w:rsidR="004D6336" w:rsidRDefault="004D6336">
            <w:pPr>
              <w:spacing w:line="276" w:lineRule="auto"/>
              <w:ind w:left="749" w:hanging="709"/>
              <w:jc w:val="both"/>
              <w:rPr>
                <w:b w:val="0"/>
                <w:sz w:val="20"/>
                <w:szCs w:val="20"/>
              </w:rPr>
            </w:pPr>
          </w:p>
          <w:p w14:paraId="3A0E45D6" w14:textId="77777777" w:rsidR="00D33A22" w:rsidRDefault="00D65FAE">
            <w:pPr>
              <w:spacing w:line="276" w:lineRule="auto"/>
              <w:ind w:left="749" w:hanging="709"/>
              <w:jc w:val="both"/>
              <w:rPr>
                <w:b w:val="0"/>
                <w:sz w:val="20"/>
                <w:szCs w:val="20"/>
              </w:rPr>
            </w:pPr>
            <w:r>
              <w:rPr>
                <w:b w:val="0"/>
                <w:sz w:val="20"/>
                <w:szCs w:val="20"/>
              </w:rPr>
              <w:t xml:space="preserve">Fernández, C., Llorente, A. y Pérez, E. (2007). </w:t>
            </w:r>
            <w:r>
              <w:rPr>
                <w:b w:val="0"/>
                <w:i/>
                <w:sz w:val="20"/>
                <w:szCs w:val="20"/>
              </w:rPr>
              <w:t>Economía</w:t>
            </w:r>
            <w:r>
              <w:rPr>
                <w:b w:val="0"/>
                <w:sz w:val="20"/>
                <w:szCs w:val="20"/>
              </w:rPr>
              <w:t>. Madrid, España: EDITEX S.A.</w:t>
            </w:r>
          </w:p>
          <w:p w14:paraId="0EF51085" w14:textId="77777777" w:rsidR="004D6336" w:rsidRDefault="004D6336">
            <w:pPr>
              <w:spacing w:line="276" w:lineRule="auto"/>
              <w:ind w:left="749" w:hanging="709"/>
              <w:jc w:val="both"/>
              <w:rPr>
                <w:b w:val="0"/>
                <w:sz w:val="20"/>
                <w:szCs w:val="20"/>
              </w:rPr>
            </w:pPr>
          </w:p>
          <w:p w14:paraId="509A051F" w14:textId="2CD140B5" w:rsidR="00D33A22" w:rsidRDefault="00D65FAE">
            <w:pPr>
              <w:spacing w:line="276" w:lineRule="auto"/>
              <w:ind w:left="749" w:hanging="709"/>
              <w:jc w:val="both"/>
              <w:rPr>
                <w:b w:val="0"/>
                <w:sz w:val="20"/>
                <w:szCs w:val="20"/>
              </w:rPr>
            </w:pPr>
            <w:r>
              <w:rPr>
                <w:b w:val="0"/>
                <w:sz w:val="20"/>
                <w:szCs w:val="20"/>
              </w:rPr>
              <w:t xml:space="preserve">Fernández, R. </w:t>
            </w:r>
            <w:r w:rsidR="004D6336" w:rsidRPr="001B2D2E">
              <w:rPr>
                <w:b w:val="0"/>
                <w:sz w:val="20"/>
                <w:szCs w:val="20"/>
                <w:lang w:val="en-US"/>
              </w:rPr>
              <w:t>(3a. ed.)</w:t>
            </w:r>
            <w:r w:rsidR="004D6336">
              <w:rPr>
                <w:b w:val="0"/>
                <w:sz w:val="20"/>
                <w:szCs w:val="20"/>
                <w:lang w:val="en-US"/>
              </w:rPr>
              <w:t>.</w:t>
            </w:r>
            <w:r w:rsidR="004D6336">
              <w:rPr>
                <w:b w:val="0"/>
                <w:sz w:val="20"/>
                <w:szCs w:val="20"/>
              </w:rPr>
              <w:t xml:space="preserve"> </w:t>
            </w:r>
            <w:r>
              <w:rPr>
                <w:b w:val="0"/>
                <w:sz w:val="20"/>
                <w:szCs w:val="20"/>
              </w:rPr>
              <w:t xml:space="preserve">(2009). </w:t>
            </w:r>
            <w:r>
              <w:rPr>
                <w:b w:val="0"/>
                <w:i/>
                <w:sz w:val="20"/>
                <w:szCs w:val="20"/>
              </w:rPr>
              <w:t>Segmentación de Mercados</w:t>
            </w:r>
            <w:r>
              <w:rPr>
                <w:b w:val="0"/>
                <w:sz w:val="20"/>
                <w:szCs w:val="20"/>
              </w:rPr>
              <w:t xml:space="preserve">. </w:t>
            </w:r>
            <w:r w:rsidRPr="001B2D2E">
              <w:rPr>
                <w:b w:val="0"/>
                <w:sz w:val="20"/>
                <w:szCs w:val="20"/>
                <w:lang w:val="en-US"/>
              </w:rPr>
              <w:t xml:space="preserve">McGraw-Hill </w:t>
            </w:r>
            <w:proofErr w:type="spellStart"/>
            <w:r w:rsidRPr="001B2D2E">
              <w:rPr>
                <w:b w:val="0"/>
                <w:sz w:val="20"/>
                <w:szCs w:val="20"/>
                <w:lang w:val="en-US"/>
              </w:rPr>
              <w:t>Interamericana</w:t>
            </w:r>
            <w:proofErr w:type="spellEnd"/>
            <w:r w:rsidRPr="001B2D2E">
              <w:rPr>
                <w:b w:val="0"/>
                <w:sz w:val="20"/>
                <w:szCs w:val="20"/>
                <w:lang w:val="en-US"/>
              </w:rPr>
              <w:t xml:space="preserve">. </w:t>
            </w:r>
            <w:r>
              <w:rPr>
                <w:b w:val="0"/>
                <w:color w:val="0000FF"/>
                <w:sz w:val="20"/>
                <w:szCs w:val="20"/>
                <w:u w:val="single"/>
              </w:rPr>
              <w:t>http://www.ebooks7-24.com.bdigital.sena.edu.co/?il=687&amp;pg=20</w:t>
            </w:r>
          </w:p>
          <w:p w14:paraId="72AC2EA7" w14:textId="77777777" w:rsidR="004D6336" w:rsidRDefault="004D6336">
            <w:pPr>
              <w:spacing w:line="276" w:lineRule="auto"/>
              <w:ind w:left="749" w:hanging="709"/>
              <w:jc w:val="both"/>
              <w:rPr>
                <w:b w:val="0"/>
                <w:sz w:val="20"/>
                <w:szCs w:val="20"/>
              </w:rPr>
            </w:pPr>
          </w:p>
          <w:p w14:paraId="3FC3630F" w14:textId="11D2992F" w:rsidR="00D33A22" w:rsidRPr="001B2D2E" w:rsidRDefault="00D65FAE">
            <w:pPr>
              <w:spacing w:line="276" w:lineRule="auto"/>
              <w:ind w:left="749" w:hanging="709"/>
              <w:jc w:val="both"/>
              <w:rPr>
                <w:b w:val="0"/>
                <w:sz w:val="20"/>
                <w:szCs w:val="20"/>
                <w:lang w:val="en-US"/>
              </w:rPr>
            </w:pPr>
            <w:r>
              <w:rPr>
                <w:b w:val="0"/>
                <w:sz w:val="20"/>
                <w:szCs w:val="20"/>
              </w:rPr>
              <w:t xml:space="preserve">Fernández, R. A. (2005). </w:t>
            </w:r>
            <w:r>
              <w:rPr>
                <w:b w:val="0"/>
                <w:i/>
                <w:sz w:val="20"/>
                <w:szCs w:val="20"/>
              </w:rPr>
              <w:t>Creatividad e innovación en empresas y organizaciones:</w:t>
            </w:r>
            <w:r w:rsidR="004D6336">
              <w:rPr>
                <w:b w:val="0"/>
                <w:sz w:val="20"/>
                <w:szCs w:val="20"/>
              </w:rPr>
              <w:t xml:space="preserve"> </w:t>
            </w:r>
            <w:r w:rsidR="004D6336" w:rsidRPr="004D6336">
              <w:rPr>
                <w:b w:val="0"/>
                <w:i/>
                <w:sz w:val="20"/>
                <w:szCs w:val="20"/>
              </w:rPr>
              <w:t>t</w:t>
            </w:r>
            <w:r w:rsidRPr="004D6336">
              <w:rPr>
                <w:b w:val="0"/>
                <w:i/>
                <w:sz w:val="20"/>
                <w:szCs w:val="20"/>
              </w:rPr>
              <w:t>écnicas para la resolución de problemas</w:t>
            </w:r>
            <w:r>
              <w:rPr>
                <w:b w:val="0"/>
                <w:sz w:val="20"/>
                <w:szCs w:val="20"/>
              </w:rPr>
              <w:t xml:space="preserve">. </w:t>
            </w:r>
            <w:r w:rsidRPr="001B2D2E">
              <w:rPr>
                <w:b w:val="0"/>
                <w:sz w:val="20"/>
                <w:szCs w:val="20"/>
                <w:lang w:val="en-US"/>
              </w:rPr>
              <w:t xml:space="preserve">ProQuest </w:t>
            </w:r>
            <w:proofErr w:type="spellStart"/>
            <w:r w:rsidRPr="001B2D2E">
              <w:rPr>
                <w:b w:val="0"/>
                <w:sz w:val="20"/>
                <w:szCs w:val="20"/>
                <w:lang w:val="en-US"/>
              </w:rPr>
              <w:t>Ebook</w:t>
            </w:r>
            <w:proofErr w:type="spellEnd"/>
            <w:r w:rsidRPr="001B2D2E">
              <w:rPr>
                <w:b w:val="0"/>
                <w:sz w:val="20"/>
                <w:szCs w:val="20"/>
                <w:lang w:val="en-US"/>
              </w:rPr>
              <w:t xml:space="preserve"> Central </w:t>
            </w:r>
            <w:r w:rsidRPr="001B2D2E">
              <w:rPr>
                <w:b w:val="0"/>
                <w:color w:val="0000FF"/>
                <w:sz w:val="20"/>
                <w:szCs w:val="20"/>
                <w:u w:val="single"/>
                <w:lang w:val="en-US"/>
              </w:rPr>
              <w:t>https://ebookcentral-proquest-com.bdigital.sena.edu.co</w:t>
            </w:r>
            <w:r w:rsidRPr="001B2D2E">
              <w:rPr>
                <w:b w:val="0"/>
                <w:sz w:val="20"/>
                <w:szCs w:val="20"/>
                <w:lang w:val="en-US"/>
              </w:rPr>
              <w:t xml:space="preserve"> </w:t>
            </w:r>
          </w:p>
          <w:p w14:paraId="574B5DF7" w14:textId="77777777" w:rsidR="004D6336" w:rsidRDefault="004D6336">
            <w:pPr>
              <w:spacing w:line="276" w:lineRule="auto"/>
              <w:ind w:left="749" w:hanging="709"/>
              <w:jc w:val="both"/>
              <w:rPr>
                <w:b w:val="0"/>
                <w:sz w:val="20"/>
                <w:szCs w:val="20"/>
              </w:rPr>
            </w:pPr>
          </w:p>
          <w:p w14:paraId="45BC0666" w14:textId="3CE63BB7" w:rsidR="00D33A22" w:rsidRPr="001B2D2E" w:rsidRDefault="00D65FAE">
            <w:pPr>
              <w:spacing w:line="276" w:lineRule="auto"/>
              <w:ind w:left="749" w:hanging="709"/>
              <w:jc w:val="both"/>
              <w:rPr>
                <w:b w:val="0"/>
                <w:sz w:val="20"/>
                <w:szCs w:val="20"/>
                <w:lang w:val="en-US"/>
              </w:rPr>
            </w:pPr>
            <w:r>
              <w:rPr>
                <w:b w:val="0"/>
                <w:sz w:val="20"/>
                <w:szCs w:val="20"/>
              </w:rPr>
              <w:t xml:space="preserve">Limas, S. S. J. (2012). </w:t>
            </w:r>
            <w:r>
              <w:rPr>
                <w:b w:val="0"/>
                <w:i/>
                <w:sz w:val="20"/>
                <w:szCs w:val="20"/>
              </w:rPr>
              <w:t>Marketing empresarial</w:t>
            </w:r>
            <w:r w:rsidR="004D6336">
              <w:rPr>
                <w:b w:val="0"/>
                <w:i/>
                <w:sz w:val="20"/>
                <w:szCs w:val="20"/>
              </w:rPr>
              <w:t>: d</w:t>
            </w:r>
            <w:r>
              <w:rPr>
                <w:b w:val="0"/>
                <w:i/>
                <w:sz w:val="20"/>
                <w:szCs w:val="20"/>
              </w:rPr>
              <w:t>irección como estrategia competitiva.</w:t>
            </w:r>
            <w:r>
              <w:rPr>
                <w:b w:val="0"/>
                <w:sz w:val="20"/>
                <w:szCs w:val="20"/>
              </w:rPr>
              <w:t xml:space="preserve"> </w:t>
            </w:r>
            <w:r w:rsidRPr="001B2D2E">
              <w:rPr>
                <w:b w:val="0"/>
                <w:sz w:val="20"/>
                <w:szCs w:val="20"/>
                <w:lang w:val="en-US"/>
              </w:rPr>
              <w:t xml:space="preserve">ProQuest </w:t>
            </w:r>
            <w:proofErr w:type="spellStart"/>
            <w:r w:rsidRPr="001B2D2E">
              <w:rPr>
                <w:b w:val="0"/>
                <w:sz w:val="20"/>
                <w:szCs w:val="20"/>
                <w:lang w:val="en-US"/>
              </w:rPr>
              <w:t>Ebook</w:t>
            </w:r>
            <w:proofErr w:type="spellEnd"/>
            <w:r w:rsidRPr="001B2D2E">
              <w:rPr>
                <w:b w:val="0"/>
                <w:sz w:val="20"/>
                <w:szCs w:val="20"/>
                <w:lang w:val="en-US"/>
              </w:rPr>
              <w:t xml:space="preserve"> Central </w:t>
            </w:r>
            <w:r w:rsidRPr="001B2D2E">
              <w:rPr>
                <w:b w:val="0"/>
                <w:color w:val="0000FF"/>
                <w:sz w:val="20"/>
                <w:szCs w:val="20"/>
                <w:u w:val="single"/>
                <w:lang w:val="en-US"/>
              </w:rPr>
              <w:t>https://ebookcentral-proquest-com.bdigital.sena.edu.co</w:t>
            </w:r>
          </w:p>
          <w:p w14:paraId="7416BE61" w14:textId="77777777" w:rsidR="004D6336" w:rsidRDefault="004D6336">
            <w:pPr>
              <w:spacing w:line="276" w:lineRule="auto"/>
              <w:ind w:left="749" w:hanging="709"/>
              <w:jc w:val="both"/>
              <w:rPr>
                <w:b w:val="0"/>
                <w:sz w:val="20"/>
                <w:szCs w:val="20"/>
              </w:rPr>
            </w:pPr>
          </w:p>
          <w:p w14:paraId="594E49A0" w14:textId="6CD9E5DF" w:rsidR="00D33A22" w:rsidRDefault="00D65FAE">
            <w:pPr>
              <w:spacing w:line="276" w:lineRule="auto"/>
              <w:ind w:left="749" w:hanging="709"/>
              <w:jc w:val="both"/>
              <w:rPr>
                <w:b w:val="0"/>
                <w:color w:val="0000FF"/>
                <w:sz w:val="20"/>
                <w:szCs w:val="20"/>
                <w:u w:val="single"/>
              </w:rPr>
            </w:pPr>
            <w:proofErr w:type="spellStart"/>
            <w:r>
              <w:rPr>
                <w:b w:val="0"/>
                <w:sz w:val="20"/>
                <w:szCs w:val="20"/>
              </w:rPr>
              <w:t>Mankiw</w:t>
            </w:r>
            <w:proofErr w:type="spellEnd"/>
            <w:r>
              <w:rPr>
                <w:b w:val="0"/>
                <w:sz w:val="20"/>
                <w:szCs w:val="20"/>
              </w:rPr>
              <w:t xml:space="preserve">, G. </w:t>
            </w:r>
            <w:r w:rsidR="004D6336">
              <w:rPr>
                <w:b w:val="0"/>
                <w:sz w:val="20"/>
                <w:szCs w:val="20"/>
              </w:rPr>
              <w:t>(7a. ed.)</w:t>
            </w:r>
            <w:r w:rsidR="004D6336">
              <w:rPr>
                <w:b w:val="0"/>
                <w:sz w:val="20"/>
                <w:szCs w:val="20"/>
              </w:rPr>
              <w:t>.</w:t>
            </w:r>
            <w:r w:rsidR="004D6336">
              <w:rPr>
                <w:b w:val="0"/>
                <w:sz w:val="20"/>
                <w:szCs w:val="20"/>
              </w:rPr>
              <w:t xml:space="preserve"> </w:t>
            </w:r>
            <w:r>
              <w:rPr>
                <w:b w:val="0"/>
                <w:sz w:val="20"/>
                <w:szCs w:val="20"/>
              </w:rPr>
              <w:t xml:space="preserve">(2017). </w:t>
            </w:r>
            <w:r w:rsidRPr="004D6336">
              <w:rPr>
                <w:b w:val="0"/>
                <w:i/>
                <w:sz w:val="20"/>
                <w:szCs w:val="20"/>
              </w:rPr>
              <w:t>Principios de economía</w:t>
            </w:r>
            <w:r>
              <w:rPr>
                <w:b w:val="0"/>
                <w:sz w:val="20"/>
                <w:szCs w:val="20"/>
              </w:rPr>
              <w:t xml:space="preserve">. </w:t>
            </w:r>
            <w:proofErr w:type="spellStart"/>
            <w:r>
              <w:rPr>
                <w:b w:val="0"/>
                <w:sz w:val="20"/>
                <w:szCs w:val="20"/>
              </w:rPr>
              <w:t>Cengage</w:t>
            </w:r>
            <w:proofErr w:type="spellEnd"/>
            <w:r>
              <w:rPr>
                <w:b w:val="0"/>
                <w:sz w:val="20"/>
                <w:szCs w:val="20"/>
              </w:rPr>
              <w:t xml:space="preserve">. </w:t>
            </w:r>
            <w:hyperlink r:id="rId63" w:history="1">
              <w:r w:rsidR="004D6336" w:rsidRPr="00382293">
                <w:rPr>
                  <w:rStyle w:val="Hipervnculo"/>
                  <w:sz w:val="20"/>
                  <w:szCs w:val="20"/>
                </w:rPr>
                <w:t>http://www.ebooks7-24.com.bdigital.sena.edu.co/?il=3752&amp;pg=108</w:t>
              </w:r>
            </w:hyperlink>
            <w:r w:rsidR="004D6336">
              <w:rPr>
                <w:b w:val="0"/>
                <w:color w:val="0000FF"/>
                <w:sz w:val="20"/>
                <w:szCs w:val="20"/>
                <w:u w:val="single"/>
              </w:rPr>
              <w:t xml:space="preserve"> </w:t>
            </w:r>
            <w:r w:rsidR="004D6336">
              <w:rPr>
                <w:b w:val="0"/>
                <w:sz w:val="20"/>
                <w:szCs w:val="20"/>
              </w:rPr>
              <w:t>Página 75.</w:t>
            </w:r>
          </w:p>
          <w:p w14:paraId="7E549458" w14:textId="77777777" w:rsidR="004D6336" w:rsidRDefault="004D6336">
            <w:pPr>
              <w:spacing w:line="276" w:lineRule="auto"/>
              <w:ind w:left="749" w:hanging="709"/>
              <w:jc w:val="both"/>
              <w:rPr>
                <w:b w:val="0"/>
                <w:sz w:val="20"/>
                <w:szCs w:val="20"/>
              </w:rPr>
            </w:pPr>
          </w:p>
          <w:p w14:paraId="2B6B5F69" w14:textId="77777777" w:rsidR="00D33A22" w:rsidRPr="001B2D2E" w:rsidRDefault="00D65FAE">
            <w:pPr>
              <w:spacing w:line="276" w:lineRule="auto"/>
              <w:ind w:left="749" w:hanging="709"/>
              <w:jc w:val="both"/>
              <w:rPr>
                <w:b w:val="0"/>
                <w:color w:val="0000FF"/>
                <w:sz w:val="20"/>
                <w:szCs w:val="20"/>
                <w:u w:val="single"/>
                <w:lang w:val="en-US"/>
              </w:rPr>
            </w:pPr>
            <w:r>
              <w:rPr>
                <w:b w:val="0"/>
                <w:sz w:val="20"/>
                <w:szCs w:val="20"/>
              </w:rPr>
              <w:t xml:space="preserve">Martínez, S. J. M., &amp; Jiménez, E. (2001). </w:t>
            </w:r>
            <w:r w:rsidRPr="004D6336">
              <w:rPr>
                <w:b w:val="0"/>
                <w:i/>
                <w:sz w:val="20"/>
                <w:szCs w:val="20"/>
                <w:lang w:val="en-US"/>
              </w:rPr>
              <w:t>Marketing</w:t>
            </w:r>
            <w:r w:rsidRPr="001B2D2E">
              <w:rPr>
                <w:b w:val="0"/>
                <w:sz w:val="20"/>
                <w:szCs w:val="20"/>
                <w:lang w:val="en-US"/>
              </w:rPr>
              <w:t xml:space="preserve">. ProQuest </w:t>
            </w:r>
            <w:proofErr w:type="spellStart"/>
            <w:r w:rsidRPr="001B2D2E">
              <w:rPr>
                <w:b w:val="0"/>
                <w:sz w:val="20"/>
                <w:szCs w:val="20"/>
                <w:lang w:val="en-US"/>
              </w:rPr>
              <w:t>Ebook</w:t>
            </w:r>
            <w:proofErr w:type="spellEnd"/>
            <w:r w:rsidRPr="001B2D2E">
              <w:rPr>
                <w:b w:val="0"/>
                <w:sz w:val="20"/>
                <w:szCs w:val="20"/>
                <w:lang w:val="en-US"/>
              </w:rPr>
              <w:t xml:space="preserve"> Central </w:t>
            </w:r>
            <w:r w:rsidRPr="001B2D2E">
              <w:rPr>
                <w:b w:val="0"/>
                <w:color w:val="0000FF"/>
                <w:sz w:val="20"/>
                <w:szCs w:val="20"/>
                <w:u w:val="single"/>
                <w:lang w:val="en-US"/>
              </w:rPr>
              <w:t xml:space="preserve">https://ebookcentral-proquest-com.bdigital.sena.edu.co </w:t>
            </w:r>
          </w:p>
          <w:p w14:paraId="0DCBE963" w14:textId="77777777" w:rsidR="004D6336" w:rsidRDefault="004D6336">
            <w:pPr>
              <w:spacing w:line="276" w:lineRule="auto"/>
              <w:ind w:left="749" w:hanging="709"/>
              <w:jc w:val="both"/>
              <w:rPr>
                <w:b w:val="0"/>
                <w:sz w:val="20"/>
                <w:szCs w:val="20"/>
              </w:rPr>
            </w:pPr>
          </w:p>
          <w:p w14:paraId="51380248" w14:textId="77777777" w:rsidR="00D33A22" w:rsidRDefault="00D65FAE">
            <w:pPr>
              <w:spacing w:line="276" w:lineRule="auto"/>
              <w:ind w:left="749" w:hanging="709"/>
              <w:jc w:val="both"/>
              <w:rPr>
                <w:b w:val="0"/>
                <w:sz w:val="20"/>
                <w:szCs w:val="20"/>
              </w:rPr>
            </w:pPr>
            <w:r>
              <w:rPr>
                <w:b w:val="0"/>
                <w:sz w:val="20"/>
                <w:szCs w:val="20"/>
              </w:rPr>
              <w:t xml:space="preserve">Ministerio de Agricultura y Desarrollo Rural. (2016). </w:t>
            </w:r>
            <w:r w:rsidRPr="004D6336">
              <w:rPr>
                <w:b w:val="0"/>
                <w:i/>
                <w:sz w:val="20"/>
                <w:szCs w:val="20"/>
              </w:rPr>
              <w:t>Modelo de inteligencia de mercado</w:t>
            </w:r>
            <w:r>
              <w:rPr>
                <w:b w:val="0"/>
                <w:sz w:val="20"/>
                <w:szCs w:val="20"/>
              </w:rPr>
              <w:t xml:space="preserve">. Bogotá, Colombia: </w:t>
            </w:r>
            <w:proofErr w:type="spellStart"/>
            <w:r>
              <w:rPr>
                <w:b w:val="0"/>
                <w:sz w:val="20"/>
                <w:szCs w:val="20"/>
              </w:rPr>
              <w:t>Impresol</w:t>
            </w:r>
            <w:proofErr w:type="spellEnd"/>
            <w:r>
              <w:rPr>
                <w:b w:val="0"/>
                <w:sz w:val="20"/>
                <w:szCs w:val="20"/>
              </w:rPr>
              <w:t xml:space="preserve"> Ediciones Ltda.</w:t>
            </w:r>
          </w:p>
          <w:p w14:paraId="62C5205A" w14:textId="77777777" w:rsidR="004D6336" w:rsidRDefault="004D6336">
            <w:pPr>
              <w:spacing w:line="276" w:lineRule="auto"/>
              <w:ind w:left="749" w:hanging="709"/>
              <w:jc w:val="both"/>
              <w:rPr>
                <w:b w:val="0"/>
                <w:sz w:val="20"/>
                <w:szCs w:val="20"/>
              </w:rPr>
            </w:pPr>
          </w:p>
          <w:p w14:paraId="6CBC5467" w14:textId="77777777" w:rsidR="00D33A22" w:rsidRPr="001B2D2E" w:rsidRDefault="00D65FAE">
            <w:pPr>
              <w:spacing w:line="276" w:lineRule="auto"/>
              <w:ind w:left="749" w:hanging="709"/>
              <w:jc w:val="both"/>
              <w:rPr>
                <w:b w:val="0"/>
                <w:sz w:val="20"/>
                <w:szCs w:val="20"/>
                <w:lang w:val="en-US"/>
              </w:rPr>
            </w:pPr>
            <w:r>
              <w:rPr>
                <w:b w:val="0"/>
                <w:sz w:val="20"/>
                <w:szCs w:val="20"/>
              </w:rPr>
              <w:t xml:space="preserve">Murcia, C. H. H. (2011). </w:t>
            </w:r>
            <w:r w:rsidRPr="004D6336">
              <w:rPr>
                <w:b w:val="0"/>
                <w:i/>
                <w:sz w:val="20"/>
                <w:szCs w:val="20"/>
              </w:rPr>
              <w:t>Creatividad e innovación para el desarrollo empresarial</w:t>
            </w:r>
            <w:r>
              <w:rPr>
                <w:b w:val="0"/>
                <w:sz w:val="20"/>
                <w:szCs w:val="20"/>
              </w:rPr>
              <w:t xml:space="preserve">. </w:t>
            </w:r>
            <w:r w:rsidRPr="001B2D2E">
              <w:rPr>
                <w:b w:val="0"/>
                <w:sz w:val="20"/>
                <w:szCs w:val="20"/>
                <w:lang w:val="en-US"/>
              </w:rPr>
              <w:t xml:space="preserve">ProQuest </w:t>
            </w:r>
            <w:proofErr w:type="spellStart"/>
            <w:r w:rsidRPr="001B2D2E">
              <w:rPr>
                <w:b w:val="0"/>
                <w:sz w:val="20"/>
                <w:szCs w:val="20"/>
                <w:lang w:val="en-US"/>
              </w:rPr>
              <w:t>Ebook</w:t>
            </w:r>
            <w:proofErr w:type="spellEnd"/>
            <w:r w:rsidRPr="001B2D2E">
              <w:rPr>
                <w:b w:val="0"/>
                <w:sz w:val="20"/>
                <w:szCs w:val="20"/>
                <w:lang w:val="en-US"/>
              </w:rPr>
              <w:t xml:space="preserve"> Central </w:t>
            </w:r>
            <w:r w:rsidRPr="001B2D2E">
              <w:rPr>
                <w:b w:val="0"/>
                <w:color w:val="0000FF"/>
                <w:sz w:val="20"/>
                <w:szCs w:val="20"/>
                <w:u w:val="single"/>
                <w:lang w:val="en-US"/>
              </w:rPr>
              <w:t>https://ebookcentral-proquest-com.bdigital.sena.edu.co</w:t>
            </w:r>
          </w:p>
          <w:p w14:paraId="3F770F09" w14:textId="77777777" w:rsidR="004D6336" w:rsidRDefault="004D6336">
            <w:pPr>
              <w:spacing w:line="276" w:lineRule="auto"/>
              <w:ind w:left="749" w:hanging="709"/>
              <w:jc w:val="both"/>
              <w:rPr>
                <w:b w:val="0"/>
                <w:sz w:val="20"/>
                <w:szCs w:val="20"/>
              </w:rPr>
            </w:pPr>
          </w:p>
          <w:p w14:paraId="0FFEE1DE" w14:textId="77777777" w:rsidR="00D33A22" w:rsidRPr="001B2D2E" w:rsidRDefault="00D65FAE">
            <w:pPr>
              <w:spacing w:line="276" w:lineRule="auto"/>
              <w:ind w:left="749" w:hanging="709"/>
              <w:jc w:val="both"/>
              <w:rPr>
                <w:b w:val="0"/>
                <w:color w:val="0000FF"/>
                <w:sz w:val="20"/>
                <w:szCs w:val="20"/>
                <w:u w:val="single"/>
                <w:lang w:val="en-US"/>
              </w:rPr>
            </w:pPr>
            <w:r>
              <w:rPr>
                <w:b w:val="0"/>
                <w:sz w:val="20"/>
                <w:szCs w:val="20"/>
              </w:rPr>
              <w:t xml:space="preserve">Palacios, A. L. C. (2009). </w:t>
            </w:r>
            <w:r w:rsidRPr="007F2AEC">
              <w:rPr>
                <w:b w:val="0"/>
                <w:i/>
                <w:sz w:val="20"/>
                <w:szCs w:val="20"/>
              </w:rPr>
              <w:t>Dirección estratégica</w:t>
            </w:r>
            <w:r>
              <w:rPr>
                <w:b w:val="0"/>
                <w:sz w:val="20"/>
                <w:szCs w:val="20"/>
              </w:rPr>
              <w:t xml:space="preserve">. </w:t>
            </w:r>
            <w:r w:rsidRPr="001B2D2E">
              <w:rPr>
                <w:b w:val="0"/>
                <w:sz w:val="20"/>
                <w:szCs w:val="20"/>
                <w:lang w:val="en-US"/>
              </w:rPr>
              <w:t xml:space="preserve">ProQuest </w:t>
            </w:r>
            <w:proofErr w:type="spellStart"/>
            <w:r w:rsidRPr="001B2D2E">
              <w:rPr>
                <w:b w:val="0"/>
                <w:sz w:val="20"/>
                <w:szCs w:val="20"/>
                <w:lang w:val="en-US"/>
              </w:rPr>
              <w:t>Ebook</w:t>
            </w:r>
            <w:proofErr w:type="spellEnd"/>
            <w:r w:rsidRPr="001B2D2E">
              <w:rPr>
                <w:b w:val="0"/>
                <w:sz w:val="20"/>
                <w:szCs w:val="20"/>
                <w:lang w:val="en-US"/>
              </w:rPr>
              <w:t xml:space="preserve"> Central </w:t>
            </w:r>
            <w:r w:rsidRPr="001B2D2E">
              <w:rPr>
                <w:b w:val="0"/>
                <w:color w:val="0000FF"/>
                <w:sz w:val="20"/>
                <w:szCs w:val="20"/>
                <w:u w:val="single"/>
                <w:lang w:val="en-US"/>
              </w:rPr>
              <w:t xml:space="preserve">https://ebookcentral-proquest-com.bdigital.sena.edu.co </w:t>
            </w:r>
          </w:p>
          <w:p w14:paraId="4C1AABC3" w14:textId="77777777" w:rsidR="007F2AEC" w:rsidRDefault="007F2AEC">
            <w:pPr>
              <w:spacing w:line="276" w:lineRule="auto"/>
              <w:ind w:left="749" w:hanging="709"/>
              <w:jc w:val="both"/>
              <w:rPr>
                <w:b w:val="0"/>
                <w:sz w:val="20"/>
                <w:szCs w:val="20"/>
              </w:rPr>
            </w:pPr>
          </w:p>
          <w:p w14:paraId="402BAB3C" w14:textId="5D7F8F6C" w:rsidR="00D33A22" w:rsidRDefault="00D65FAE">
            <w:pPr>
              <w:spacing w:line="276" w:lineRule="auto"/>
              <w:ind w:left="749" w:hanging="709"/>
              <w:jc w:val="both"/>
              <w:rPr>
                <w:b w:val="0"/>
                <w:sz w:val="20"/>
                <w:szCs w:val="20"/>
              </w:rPr>
            </w:pPr>
            <w:r>
              <w:rPr>
                <w:b w:val="0"/>
                <w:sz w:val="20"/>
                <w:szCs w:val="20"/>
              </w:rPr>
              <w:t xml:space="preserve">Palacios, L. (2010). </w:t>
            </w:r>
            <w:r>
              <w:rPr>
                <w:b w:val="0"/>
                <w:i/>
                <w:sz w:val="20"/>
                <w:szCs w:val="20"/>
              </w:rPr>
              <w:t>Dirección estratégica</w:t>
            </w:r>
            <w:r>
              <w:rPr>
                <w:b w:val="0"/>
                <w:sz w:val="20"/>
                <w:szCs w:val="20"/>
              </w:rPr>
              <w:t xml:space="preserve">. Bogotá, Colombia: </w:t>
            </w:r>
            <w:proofErr w:type="spellStart"/>
            <w:r>
              <w:rPr>
                <w:b w:val="0"/>
                <w:sz w:val="20"/>
                <w:szCs w:val="20"/>
              </w:rPr>
              <w:t>D´Vinni</w:t>
            </w:r>
            <w:proofErr w:type="spellEnd"/>
            <w:r>
              <w:rPr>
                <w:b w:val="0"/>
                <w:sz w:val="20"/>
                <w:szCs w:val="20"/>
              </w:rPr>
              <w:t xml:space="preserve"> Impresos.</w:t>
            </w:r>
          </w:p>
          <w:p w14:paraId="01ADFD34" w14:textId="77777777" w:rsidR="00560DCF" w:rsidRDefault="00560DCF">
            <w:pPr>
              <w:spacing w:line="276" w:lineRule="auto"/>
              <w:ind w:left="749" w:hanging="709"/>
              <w:jc w:val="both"/>
              <w:rPr>
                <w:b w:val="0"/>
                <w:sz w:val="20"/>
                <w:szCs w:val="20"/>
              </w:rPr>
            </w:pPr>
          </w:p>
          <w:p w14:paraId="6654EF5E" w14:textId="04B5D80F" w:rsidR="00D33A22" w:rsidRDefault="00D65FAE">
            <w:pPr>
              <w:spacing w:line="276" w:lineRule="auto"/>
              <w:ind w:left="749" w:hanging="709"/>
              <w:jc w:val="both"/>
              <w:rPr>
                <w:b w:val="0"/>
                <w:sz w:val="20"/>
                <w:szCs w:val="20"/>
              </w:rPr>
            </w:pPr>
            <w:proofErr w:type="spellStart"/>
            <w:r>
              <w:rPr>
                <w:b w:val="0"/>
                <w:sz w:val="20"/>
                <w:szCs w:val="20"/>
              </w:rPr>
              <w:lastRenderedPageBreak/>
              <w:t>Prettel</w:t>
            </w:r>
            <w:proofErr w:type="spellEnd"/>
            <w:r>
              <w:rPr>
                <w:b w:val="0"/>
                <w:sz w:val="20"/>
                <w:szCs w:val="20"/>
              </w:rPr>
              <w:t xml:space="preserve">, G. (2016). </w:t>
            </w:r>
            <w:r w:rsidRPr="007F2AEC">
              <w:rPr>
                <w:b w:val="0"/>
                <w:i/>
                <w:sz w:val="20"/>
                <w:szCs w:val="20"/>
              </w:rPr>
              <w:t>Marketing, una herramienta para el crecimiento</w:t>
            </w:r>
            <w:r>
              <w:rPr>
                <w:b w:val="0"/>
                <w:sz w:val="20"/>
                <w:szCs w:val="20"/>
              </w:rPr>
              <w:t xml:space="preserve">. Ediciones de la U. </w:t>
            </w:r>
            <w:hyperlink r:id="rId64" w:history="1">
              <w:r w:rsidR="007F2AEC" w:rsidRPr="00382293">
                <w:rPr>
                  <w:rStyle w:val="Hipervnculo"/>
                  <w:sz w:val="20"/>
                  <w:szCs w:val="20"/>
                </w:rPr>
                <w:t>http://www.ebooks7-24.com.bdigital.sena.edu.co/?il=5684&amp;pg=35</w:t>
              </w:r>
            </w:hyperlink>
            <w:r w:rsidR="007F2AEC">
              <w:rPr>
                <w:b w:val="0"/>
                <w:color w:val="0000FF"/>
                <w:sz w:val="20"/>
                <w:szCs w:val="20"/>
                <w:u w:val="single"/>
              </w:rPr>
              <w:t xml:space="preserve"> </w:t>
            </w:r>
            <w:r w:rsidR="007F2AEC">
              <w:rPr>
                <w:b w:val="0"/>
                <w:sz w:val="20"/>
                <w:szCs w:val="20"/>
              </w:rPr>
              <w:t>Página: 35.</w:t>
            </w:r>
          </w:p>
          <w:p w14:paraId="363C3E1E" w14:textId="77777777" w:rsidR="007F2AEC" w:rsidRDefault="007F2AEC">
            <w:pPr>
              <w:spacing w:line="276" w:lineRule="auto"/>
              <w:ind w:left="749" w:hanging="709"/>
              <w:jc w:val="both"/>
              <w:rPr>
                <w:b w:val="0"/>
                <w:sz w:val="20"/>
                <w:szCs w:val="20"/>
              </w:rPr>
            </w:pPr>
          </w:p>
          <w:p w14:paraId="636FC96E" w14:textId="77777777" w:rsidR="00D33A22" w:rsidRDefault="00D65FAE">
            <w:pPr>
              <w:spacing w:line="276" w:lineRule="auto"/>
              <w:ind w:left="749" w:hanging="709"/>
              <w:jc w:val="both"/>
              <w:rPr>
                <w:b w:val="0"/>
                <w:sz w:val="20"/>
                <w:szCs w:val="20"/>
              </w:rPr>
            </w:pPr>
            <w:proofErr w:type="spellStart"/>
            <w:r>
              <w:rPr>
                <w:b w:val="0"/>
                <w:sz w:val="20"/>
                <w:szCs w:val="20"/>
              </w:rPr>
              <w:t>ProColombia</w:t>
            </w:r>
            <w:proofErr w:type="spellEnd"/>
            <w:r>
              <w:rPr>
                <w:b w:val="0"/>
                <w:sz w:val="20"/>
                <w:szCs w:val="20"/>
              </w:rPr>
              <w:t xml:space="preserve">. (2011). </w:t>
            </w:r>
            <w:r w:rsidRPr="007F2AEC">
              <w:rPr>
                <w:b w:val="0"/>
                <w:i/>
                <w:sz w:val="20"/>
                <w:szCs w:val="20"/>
              </w:rPr>
              <w:t>Oferta colombiana en exportaciones</w:t>
            </w:r>
            <w:r>
              <w:rPr>
                <w:b w:val="0"/>
                <w:sz w:val="20"/>
                <w:szCs w:val="20"/>
              </w:rPr>
              <w:t xml:space="preserve">. </w:t>
            </w:r>
            <w:r>
              <w:rPr>
                <w:b w:val="0"/>
                <w:color w:val="0000FF"/>
                <w:sz w:val="20"/>
                <w:szCs w:val="20"/>
                <w:u w:val="single"/>
              </w:rPr>
              <w:t>http://www.procolombia.co</w:t>
            </w:r>
            <w:r>
              <w:rPr>
                <w:b w:val="0"/>
                <w:sz w:val="20"/>
                <w:szCs w:val="20"/>
              </w:rPr>
              <w:t xml:space="preserve"> </w:t>
            </w:r>
          </w:p>
          <w:p w14:paraId="4027DC6A" w14:textId="77777777" w:rsidR="007F2AEC" w:rsidRDefault="007F2AEC">
            <w:pPr>
              <w:spacing w:line="276" w:lineRule="auto"/>
              <w:ind w:left="749" w:hanging="709"/>
              <w:jc w:val="both"/>
              <w:rPr>
                <w:b w:val="0"/>
                <w:sz w:val="20"/>
                <w:szCs w:val="20"/>
              </w:rPr>
            </w:pPr>
          </w:p>
          <w:p w14:paraId="528F6A76" w14:textId="77777777" w:rsidR="00D33A22" w:rsidRDefault="00D65FAE">
            <w:pPr>
              <w:spacing w:line="276" w:lineRule="auto"/>
              <w:ind w:left="749" w:hanging="709"/>
              <w:jc w:val="both"/>
              <w:rPr>
                <w:b w:val="0"/>
                <w:sz w:val="20"/>
                <w:szCs w:val="20"/>
              </w:rPr>
            </w:pPr>
            <w:proofErr w:type="spellStart"/>
            <w:r>
              <w:rPr>
                <w:b w:val="0"/>
                <w:sz w:val="20"/>
                <w:szCs w:val="20"/>
              </w:rPr>
              <w:t>ProColombia</w:t>
            </w:r>
            <w:proofErr w:type="spellEnd"/>
            <w:r>
              <w:rPr>
                <w:b w:val="0"/>
                <w:sz w:val="20"/>
                <w:szCs w:val="20"/>
              </w:rPr>
              <w:t xml:space="preserve">. (s.f.). </w:t>
            </w:r>
            <w:r w:rsidRPr="007F2AEC">
              <w:rPr>
                <w:b w:val="0"/>
                <w:i/>
                <w:sz w:val="20"/>
                <w:szCs w:val="20"/>
              </w:rPr>
              <w:t>Inversión en el sector servicios en Colombia</w:t>
            </w:r>
            <w:r>
              <w:rPr>
                <w:b w:val="0"/>
                <w:sz w:val="20"/>
                <w:szCs w:val="20"/>
              </w:rPr>
              <w:t xml:space="preserve">. </w:t>
            </w:r>
            <w:r>
              <w:rPr>
                <w:b w:val="0"/>
                <w:color w:val="0000FF"/>
                <w:sz w:val="20"/>
                <w:szCs w:val="20"/>
                <w:u w:val="single"/>
              </w:rPr>
              <w:t>http://www.inviertaencolombia.com.co</w:t>
            </w:r>
            <w:r>
              <w:rPr>
                <w:b w:val="0"/>
                <w:sz w:val="20"/>
                <w:szCs w:val="20"/>
              </w:rPr>
              <w:t xml:space="preserve"> </w:t>
            </w:r>
          </w:p>
          <w:p w14:paraId="543FAE57" w14:textId="77777777" w:rsidR="007F2AEC" w:rsidRDefault="007F2AEC">
            <w:pPr>
              <w:spacing w:line="276" w:lineRule="auto"/>
              <w:ind w:left="749" w:hanging="709"/>
              <w:jc w:val="both"/>
              <w:rPr>
                <w:b w:val="0"/>
                <w:sz w:val="20"/>
                <w:szCs w:val="20"/>
              </w:rPr>
            </w:pPr>
          </w:p>
          <w:p w14:paraId="62F4011D" w14:textId="4358914E" w:rsidR="00D33A22" w:rsidRPr="001B2D2E" w:rsidRDefault="00D65FAE">
            <w:pPr>
              <w:spacing w:line="276" w:lineRule="auto"/>
              <w:ind w:left="749" w:hanging="709"/>
              <w:jc w:val="both"/>
              <w:rPr>
                <w:b w:val="0"/>
                <w:sz w:val="20"/>
                <w:szCs w:val="20"/>
                <w:lang w:val="en-US"/>
              </w:rPr>
            </w:pPr>
            <w:r>
              <w:rPr>
                <w:b w:val="0"/>
                <w:sz w:val="20"/>
                <w:szCs w:val="20"/>
              </w:rPr>
              <w:t>Rojas, L. M. D., &amp; Medina, M. L. J. (</w:t>
            </w:r>
            <w:r w:rsidR="007F2AEC">
              <w:rPr>
                <w:b w:val="0"/>
                <w:sz w:val="20"/>
                <w:szCs w:val="20"/>
              </w:rPr>
              <w:t xml:space="preserve">2011). </w:t>
            </w:r>
            <w:r w:rsidR="007F2AEC" w:rsidRPr="007F2AEC">
              <w:rPr>
                <w:b w:val="0"/>
                <w:i/>
                <w:sz w:val="20"/>
                <w:szCs w:val="20"/>
              </w:rPr>
              <w:t>Planeación estratégica: f</w:t>
            </w:r>
            <w:r w:rsidRPr="007F2AEC">
              <w:rPr>
                <w:b w:val="0"/>
                <w:i/>
                <w:sz w:val="20"/>
                <w:szCs w:val="20"/>
              </w:rPr>
              <w:t>undamentos y casos</w:t>
            </w:r>
            <w:r>
              <w:rPr>
                <w:b w:val="0"/>
                <w:sz w:val="20"/>
                <w:szCs w:val="20"/>
              </w:rPr>
              <w:t xml:space="preserve">. </w:t>
            </w:r>
            <w:r w:rsidRPr="001B2D2E">
              <w:rPr>
                <w:b w:val="0"/>
                <w:sz w:val="20"/>
                <w:szCs w:val="20"/>
                <w:lang w:val="en-US"/>
              </w:rPr>
              <w:t xml:space="preserve">ProQuest </w:t>
            </w:r>
            <w:proofErr w:type="spellStart"/>
            <w:r w:rsidRPr="001B2D2E">
              <w:rPr>
                <w:b w:val="0"/>
                <w:sz w:val="20"/>
                <w:szCs w:val="20"/>
                <w:lang w:val="en-US"/>
              </w:rPr>
              <w:t>Ebook</w:t>
            </w:r>
            <w:proofErr w:type="spellEnd"/>
            <w:r w:rsidRPr="001B2D2E">
              <w:rPr>
                <w:b w:val="0"/>
                <w:sz w:val="20"/>
                <w:szCs w:val="20"/>
                <w:lang w:val="en-US"/>
              </w:rPr>
              <w:t xml:space="preserve"> Central </w:t>
            </w:r>
            <w:r w:rsidRPr="001B2D2E">
              <w:rPr>
                <w:b w:val="0"/>
                <w:color w:val="0000FF"/>
                <w:sz w:val="20"/>
                <w:szCs w:val="20"/>
                <w:u w:val="single"/>
                <w:lang w:val="en-US"/>
              </w:rPr>
              <w:t>https://ebookcentral-proquest-com.bdigital.sena.edu.co</w:t>
            </w:r>
          </w:p>
          <w:p w14:paraId="2A1025A9" w14:textId="77777777" w:rsidR="007F2AEC" w:rsidRDefault="007F2AEC">
            <w:pPr>
              <w:spacing w:line="276" w:lineRule="auto"/>
              <w:ind w:left="749" w:hanging="709"/>
              <w:jc w:val="both"/>
              <w:rPr>
                <w:b w:val="0"/>
                <w:sz w:val="20"/>
                <w:szCs w:val="20"/>
                <w:lang w:val="en-US"/>
              </w:rPr>
            </w:pPr>
          </w:p>
          <w:p w14:paraId="45DBA3FB" w14:textId="07DD245F" w:rsidR="00D33A22" w:rsidRPr="001B2D2E" w:rsidRDefault="00D65FAE">
            <w:pPr>
              <w:spacing w:line="276" w:lineRule="auto"/>
              <w:ind w:left="749" w:hanging="709"/>
              <w:jc w:val="both"/>
              <w:rPr>
                <w:b w:val="0"/>
                <w:sz w:val="20"/>
                <w:szCs w:val="20"/>
                <w:lang w:val="en-US"/>
              </w:rPr>
            </w:pPr>
            <w:proofErr w:type="spellStart"/>
            <w:r w:rsidRPr="001B2D2E">
              <w:rPr>
                <w:b w:val="0"/>
                <w:sz w:val="20"/>
                <w:szCs w:val="20"/>
                <w:lang w:val="en-US"/>
              </w:rPr>
              <w:t>Scheeider</w:t>
            </w:r>
            <w:proofErr w:type="spellEnd"/>
            <w:r w:rsidRPr="001B2D2E">
              <w:rPr>
                <w:b w:val="0"/>
                <w:sz w:val="20"/>
                <w:szCs w:val="20"/>
                <w:lang w:val="en-US"/>
              </w:rPr>
              <w:t xml:space="preserve">, F. L., </w:t>
            </w:r>
            <w:proofErr w:type="spellStart"/>
            <w:r w:rsidRPr="001B2D2E">
              <w:rPr>
                <w:b w:val="0"/>
                <w:sz w:val="20"/>
                <w:szCs w:val="20"/>
                <w:lang w:val="en-US"/>
              </w:rPr>
              <w:t>Kimbrell</w:t>
            </w:r>
            <w:proofErr w:type="spellEnd"/>
            <w:r w:rsidRPr="001B2D2E">
              <w:rPr>
                <w:b w:val="0"/>
                <w:sz w:val="20"/>
                <w:szCs w:val="20"/>
                <w:lang w:val="en-US"/>
              </w:rPr>
              <w:t xml:space="preserve">, G., &amp; </w:t>
            </w:r>
            <w:proofErr w:type="spellStart"/>
            <w:r w:rsidRPr="001B2D2E">
              <w:rPr>
                <w:b w:val="0"/>
                <w:sz w:val="20"/>
                <w:szCs w:val="20"/>
                <w:lang w:val="en-US"/>
              </w:rPr>
              <w:t>Woloszyk</w:t>
            </w:r>
            <w:proofErr w:type="spellEnd"/>
            <w:r w:rsidRPr="001B2D2E">
              <w:rPr>
                <w:b w:val="0"/>
                <w:sz w:val="20"/>
                <w:szCs w:val="20"/>
                <w:lang w:val="en-US"/>
              </w:rPr>
              <w:t xml:space="preserve">, C. A. (2001). </w:t>
            </w:r>
            <w:r w:rsidRPr="007F2AEC">
              <w:rPr>
                <w:b w:val="0"/>
                <w:i/>
                <w:sz w:val="20"/>
                <w:szCs w:val="20"/>
              </w:rPr>
              <w:t xml:space="preserve">Mercadeo en el siglo </w:t>
            </w:r>
            <w:r w:rsidR="007F2AEC" w:rsidRPr="007F2AEC">
              <w:rPr>
                <w:b w:val="0"/>
                <w:i/>
                <w:sz w:val="20"/>
                <w:szCs w:val="20"/>
              </w:rPr>
              <w:t>XXI</w:t>
            </w:r>
            <w:r>
              <w:rPr>
                <w:b w:val="0"/>
                <w:sz w:val="20"/>
                <w:szCs w:val="20"/>
              </w:rPr>
              <w:t xml:space="preserve">. </w:t>
            </w:r>
            <w:r w:rsidRPr="001B2D2E">
              <w:rPr>
                <w:b w:val="0"/>
                <w:sz w:val="20"/>
                <w:szCs w:val="20"/>
                <w:lang w:val="en-US"/>
              </w:rPr>
              <w:t xml:space="preserve">ProQuest </w:t>
            </w:r>
            <w:proofErr w:type="spellStart"/>
            <w:r w:rsidRPr="001B2D2E">
              <w:rPr>
                <w:b w:val="0"/>
                <w:sz w:val="20"/>
                <w:szCs w:val="20"/>
                <w:lang w:val="en-US"/>
              </w:rPr>
              <w:t>Ebook</w:t>
            </w:r>
            <w:proofErr w:type="spellEnd"/>
            <w:r w:rsidRPr="001B2D2E">
              <w:rPr>
                <w:b w:val="0"/>
                <w:sz w:val="20"/>
                <w:szCs w:val="20"/>
                <w:lang w:val="en-US"/>
              </w:rPr>
              <w:t xml:space="preserve"> Central </w:t>
            </w:r>
            <w:r w:rsidRPr="001B2D2E">
              <w:rPr>
                <w:b w:val="0"/>
                <w:color w:val="0000FF"/>
                <w:sz w:val="20"/>
                <w:szCs w:val="20"/>
                <w:u w:val="single"/>
                <w:lang w:val="en-US"/>
              </w:rPr>
              <w:t>https://ebookcentral-proquest-com.bdigital.sena.edu.co</w:t>
            </w:r>
          </w:p>
          <w:p w14:paraId="48818701" w14:textId="77777777" w:rsidR="007F2AEC" w:rsidRDefault="007F2AEC" w:rsidP="00C23E23">
            <w:pPr>
              <w:spacing w:line="276" w:lineRule="auto"/>
              <w:ind w:left="749" w:hanging="709"/>
              <w:jc w:val="both"/>
              <w:rPr>
                <w:b w:val="0"/>
                <w:sz w:val="20"/>
                <w:szCs w:val="20"/>
              </w:rPr>
            </w:pPr>
          </w:p>
          <w:p w14:paraId="1655BF2F" w14:textId="3FEA0FBD" w:rsidR="00D33A22" w:rsidRPr="00C23E23" w:rsidRDefault="00D65FAE" w:rsidP="00C23E23">
            <w:pPr>
              <w:spacing w:line="276" w:lineRule="auto"/>
              <w:ind w:left="749" w:hanging="709"/>
              <w:jc w:val="both"/>
              <w:rPr>
                <w:b w:val="0"/>
                <w:sz w:val="20"/>
                <w:szCs w:val="20"/>
                <w:lang w:val="en-US"/>
              </w:rPr>
            </w:pPr>
            <w:r>
              <w:rPr>
                <w:b w:val="0"/>
                <w:sz w:val="20"/>
                <w:szCs w:val="20"/>
              </w:rPr>
              <w:t>Van, D. B. R. É. (2014</w:t>
            </w:r>
            <w:r w:rsidR="007F2AEC">
              <w:rPr>
                <w:b w:val="0"/>
                <w:sz w:val="20"/>
                <w:szCs w:val="20"/>
              </w:rPr>
              <w:t xml:space="preserve">). </w:t>
            </w:r>
            <w:r w:rsidR="007F2AEC" w:rsidRPr="007F2AEC">
              <w:rPr>
                <w:b w:val="0"/>
                <w:i/>
                <w:sz w:val="20"/>
                <w:szCs w:val="20"/>
              </w:rPr>
              <w:t>Tratados de libre comercio: r</w:t>
            </w:r>
            <w:r w:rsidRPr="007F2AEC">
              <w:rPr>
                <w:b w:val="0"/>
                <w:i/>
                <w:sz w:val="20"/>
                <w:szCs w:val="20"/>
              </w:rPr>
              <w:t>etos y oportunidades</w:t>
            </w:r>
            <w:r>
              <w:rPr>
                <w:b w:val="0"/>
                <w:sz w:val="20"/>
                <w:szCs w:val="20"/>
              </w:rPr>
              <w:t xml:space="preserve">. </w:t>
            </w:r>
            <w:r w:rsidRPr="001B2D2E">
              <w:rPr>
                <w:b w:val="0"/>
                <w:sz w:val="20"/>
                <w:szCs w:val="20"/>
                <w:lang w:val="en-US"/>
              </w:rPr>
              <w:t xml:space="preserve">ProQuest </w:t>
            </w:r>
            <w:proofErr w:type="spellStart"/>
            <w:r w:rsidRPr="001B2D2E">
              <w:rPr>
                <w:b w:val="0"/>
                <w:sz w:val="20"/>
                <w:szCs w:val="20"/>
                <w:lang w:val="en-US"/>
              </w:rPr>
              <w:t>Ebook</w:t>
            </w:r>
            <w:proofErr w:type="spellEnd"/>
            <w:r w:rsidRPr="001B2D2E">
              <w:rPr>
                <w:b w:val="0"/>
                <w:sz w:val="20"/>
                <w:szCs w:val="20"/>
                <w:lang w:val="en-US"/>
              </w:rPr>
              <w:t xml:space="preserve"> Central </w:t>
            </w:r>
            <w:hyperlink r:id="rId65">
              <w:r w:rsidRPr="001B2D2E">
                <w:rPr>
                  <w:b w:val="0"/>
                  <w:sz w:val="20"/>
                  <w:szCs w:val="20"/>
                  <w:lang w:val="en-US"/>
                </w:rPr>
                <w:t>https://ebookcentral-proquest-com.bdigital.sena.edu.co</w:t>
              </w:r>
            </w:hyperlink>
            <w:r w:rsidR="00C23E23">
              <w:rPr>
                <w:b w:val="0"/>
                <w:sz w:val="20"/>
                <w:szCs w:val="20"/>
                <w:lang w:val="en-US"/>
              </w:rPr>
              <w:t>.</w:t>
            </w:r>
          </w:p>
          <w:p w14:paraId="7294303C" w14:textId="77777777" w:rsidR="00D33A22" w:rsidRPr="00C23E23" w:rsidRDefault="00D33A22">
            <w:pPr>
              <w:spacing w:line="276" w:lineRule="auto"/>
              <w:jc w:val="both"/>
              <w:rPr>
                <w:b w:val="0"/>
                <w:sz w:val="20"/>
                <w:szCs w:val="20"/>
                <w:lang w:val="en-US"/>
              </w:rPr>
            </w:pPr>
          </w:p>
        </w:tc>
      </w:tr>
    </w:tbl>
    <w:p w14:paraId="6004104D" w14:textId="77777777" w:rsidR="00D33A22" w:rsidRPr="00C23E23" w:rsidRDefault="00D33A22">
      <w:pPr>
        <w:rPr>
          <w:sz w:val="20"/>
          <w:szCs w:val="20"/>
          <w:lang w:val="en-US"/>
        </w:rPr>
      </w:pPr>
    </w:p>
    <w:p w14:paraId="16F232D7" w14:textId="77777777" w:rsidR="00D33A22" w:rsidRPr="00C23E23" w:rsidRDefault="00D33A22">
      <w:pPr>
        <w:rPr>
          <w:sz w:val="20"/>
          <w:szCs w:val="20"/>
          <w:lang w:val="en-US"/>
        </w:rPr>
      </w:pPr>
    </w:p>
    <w:p w14:paraId="48DC6A9C" w14:textId="77777777" w:rsidR="00D33A22" w:rsidRDefault="00D65FAE">
      <w:pPr>
        <w:numPr>
          <w:ilvl w:val="0"/>
          <w:numId w:val="18"/>
        </w:numPr>
        <w:pBdr>
          <w:top w:val="nil"/>
          <w:left w:val="nil"/>
          <w:bottom w:val="nil"/>
          <w:right w:val="nil"/>
          <w:between w:val="nil"/>
        </w:pBdr>
        <w:ind w:left="426" w:hanging="426"/>
        <w:jc w:val="both"/>
        <w:rPr>
          <w:b/>
          <w:color w:val="000000"/>
          <w:sz w:val="20"/>
          <w:szCs w:val="20"/>
        </w:rPr>
      </w:pPr>
      <w:r>
        <w:rPr>
          <w:b/>
          <w:color w:val="000000"/>
          <w:sz w:val="20"/>
          <w:szCs w:val="20"/>
        </w:rPr>
        <w:t>CONTROL DEL DOCUMENTO</w:t>
      </w:r>
    </w:p>
    <w:p w14:paraId="4AF2AC07" w14:textId="77777777" w:rsidR="00D33A22" w:rsidRDefault="00D33A22">
      <w:pPr>
        <w:jc w:val="both"/>
        <w:rPr>
          <w:b/>
          <w:sz w:val="20"/>
          <w:szCs w:val="20"/>
        </w:rPr>
      </w:pPr>
    </w:p>
    <w:tbl>
      <w:tblPr>
        <w:tblStyle w:val="a9"/>
        <w:tblW w:w="974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42"/>
        <w:gridCol w:w="2694"/>
        <w:gridCol w:w="1559"/>
        <w:gridCol w:w="1701"/>
        <w:gridCol w:w="2551"/>
      </w:tblGrid>
      <w:tr w:rsidR="00D33A22" w14:paraId="44EBBF0F" w14:textId="77777777">
        <w:tc>
          <w:tcPr>
            <w:tcW w:w="1242" w:type="dxa"/>
            <w:tcBorders>
              <w:top w:val="nil"/>
              <w:left w:val="nil"/>
            </w:tcBorders>
          </w:tcPr>
          <w:p w14:paraId="5ABE5BB6" w14:textId="77777777" w:rsidR="00D33A22" w:rsidRDefault="00D33A22">
            <w:pPr>
              <w:spacing w:line="276" w:lineRule="auto"/>
              <w:jc w:val="both"/>
              <w:rPr>
                <w:sz w:val="20"/>
                <w:szCs w:val="20"/>
              </w:rPr>
            </w:pPr>
          </w:p>
        </w:tc>
        <w:tc>
          <w:tcPr>
            <w:tcW w:w="2694" w:type="dxa"/>
          </w:tcPr>
          <w:p w14:paraId="53D146C8" w14:textId="77777777" w:rsidR="00D33A22" w:rsidRDefault="00D65FAE">
            <w:pPr>
              <w:spacing w:line="276" w:lineRule="auto"/>
              <w:jc w:val="both"/>
              <w:rPr>
                <w:sz w:val="20"/>
                <w:szCs w:val="20"/>
              </w:rPr>
            </w:pPr>
            <w:r>
              <w:rPr>
                <w:sz w:val="20"/>
                <w:szCs w:val="20"/>
              </w:rPr>
              <w:t>Nombre</w:t>
            </w:r>
          </w:p>
        </w:tc>
        <w:tc>
          <w:tcPr>
            <w:tcW w:w="1559" w:type="dxa"/>
          </w:tcPr>
          <w:p w14:paraId="1E95558D" w14:textId="77777777" w:rsidR="00D33A22" w:rsidRDefault="00D65FAE">
            <w:pPr>
              <w:spacing w:line="276" w:lineRule="auto"/>
              <w:jc w:val="both"/>
              <w:rPr>
                <w:sz w:val="20"/>
                <w:szCs w:val="20"/>
              </w:rPr>
            </w:pPr>
            <w:r>
              <w:rPr>
                <w:sz w:val="20"/>
                <w:szCs w:val="20"/>
              </w:rPr>
              <w:t>Cargo</w:t>
            </w:r>
          </w:p>
        </w:tc>
        <w:tc>
          <w:tcPr>
            <w:tcW w:w="1701" w:type="dxa"/>
          </w:tcPr>
          <w:p w14:paraId="61FFD577" w14:textId="77777777" w:rsidR="00D33A22" w:rsidRDefault="00D65FAE">
            <w:pPr>
              <w:spacing w:line="276" w:lineRule="auto"/>
              <w:jc w:val="both"/>
              <w:rPr>
                <w:sz w:val="20"/>
                <w:szCs w:val="20"/>
              </w:rPr>
            </w:pPr>
            <w:r>
              <w:rPr>
                <w:sz w:val="20"/>
                <w:szCs w:val="20"/>
              </w:rPr>
              <w:t>Dependencia</w:t>
            </w:r>
          </w:p>
        </w:tc>
        <w:tc>
          <w:tcPr>
            <w:tcW w:w="2551" w:type="dxa"/>
          </w:tcPr>
          <w:p w14:paraId="2EAD2EDE" w14:textId="77777777" w:rsidR="00D33A22" w:rsidRDefault="00D65FAE">
            <w:pPr>
              <w:spacing w:line="276" w:lineRule="auto"/>
              <w:jc w:val="both"/>
              <w:rPr>
                <w:sz w:val="20"/>
                <w:szCs w:val="20"/>
              </w:rPr>
            </w:pPr>
            <w:r>
              <w:rPr>
                <w:sz w:val="20"/>
                <w:szCs w:val="20"/>
              </w:rPr>
              <w:t>Fecha</w:t>
            </w:r>
          </w:p>
        </w:tc>
      </w:tr>
      <w:tr w:rsidR="00D33A22" w14:paraId="0342AC48" w14:textId="77777777">
        <w:tc>
          <w:tcPr>
            <w:tcW w:w="1242" w:type="dxa"/>
          </w:tcPr>
          <w:p w14:paraId="230D7612" w14:textId="77777777" w:rsidR="00D33A22" w:rsidRDefault="00D65FAE">
            <w:pPr>
              <w:spacing w:line="276" w:lineRule="auto"/>
              <w:jc w:val="both"/>
              <w:rPr>
                <w:sz w:val="20"/>
                <w:szCs w:val="20"/>
              </w:rPr>
            </w:pPr>
            <w:r>
              <w:rPr>
                <w:sz w:val="20"/>
                <w:szCs w:val="20"/>
              </w:rPr>
              <w:t>Autor (es)</w:t>
            </w:r>
          </w:p>
        </w:tc>
        <w:tc>
          <w:tcPr>
            <w:tcW w:w="2694" w:type="dxa"/>
          </w:tcPr>
          <w:p w14:paraId="56775F4A" w14:textId="77777777" w:rsidR="00D33A22" w:rsidRDefault="00D65FAE">
            <w:pPr>
              <w:spacing w:line="276" w:lineRule="auto"/>
              <w:jc w:val="both"/>
              <w:rPr>
                <w:b w:val="0"/>
                <w:sz w:val="20"/>
                <w:szCs w:val="20"/>
              </w:rPr>
            </w:pPr>
            <w:proofErr w:type="spellStart"/>
            <w:r>
              <w:rPr>
                <w:b w:val="0"/>
                <w:sz w:val="20"/>
                <w:szCs w:val="20"/>
              </w:rPr>
              <w:t>Kateryn</w:t>
            </w:r>
            <w:proofErr w:type="spellEnd"/>
            <w:r>
              <w:rPr>
                <w:b w:val="0"/>
                <w:sz w:val="20"/>
                <w:szCs w:val="20"/>
              </w:rPr>
              <w:t xml:space="preserve"> Valderrama </w:t>
            </w:r>
          </w:p>
        </w:tc>
        <w:tc>
          <w:tcPr>
            <w:tcW w:w="1559" w:type="dxa"/>
          </w:tcPr>
          <w:p w14:paraId="3C8F700D" w14:textId="77777777" w:rsidR="00D33A22" w:rsidRDefault="00D65FAE">
            <w:pPr>
              <w:spacing w:line="276" w:lineRule="auto"/>
              <w:jc w:val="both"/>
              <w:rPr>
                <w:b w:val="0"/>
                <w:sz w:val="20"/>
                <w:szCs w:val="20"/>
              </w:rPr>
            </w:pPr>
            <w:r>
              <w:rPr>
                <w:b w:val="0"/>
                <w:sz w:val="20"/>
                <w:szCs w:val="20"/>
              </w:rPr>
              <w:t xml:space="preserve">Experta Técnica </w:t>
            </w:r>
          </w:p>
        </w:tc>
        <w:tc>
          <w:tcPr>
            <w:tcW w:w="1701" w:type="dxa"/>
          </w:tcPr>
          <w:p w14:paraId="65CA7837" w14:textId="77777777" w:rsidR="00D33A22" w:rsidRDefault="00D65FAE">
            <w:pPr>
              <w:spacing w:line="276" w:lineRule="auto"/>
              <w:jc w:val="both"/>
              <w:rPr>
                <w:b w:val="0"/>
                <w:sz w:val="20"/>
                <w:szCs w:val="20"/>
              </w:rPr>
            </w:pPr>
            <w:r>
              <w:rPr>
                <w:b w:val="0"/>
                <w:sz w:val="20"/>
                <w:szCs w:val="20"/>
              </w:rPr>
              <w:t>Centro de Comercio y Servicios</w:t>
            </w:r>
          </w:p>
        </w:tc>
        <w:tc>
          <w:tcPr>
            <w:tcW w:w="2551" w:type="dxa"/>
          </w:tcPr>
          <w:p w14:paraId="2372B97D" w14:textId="77777777" w:rsidR="00D33A22" w:rsidRDefault="00D65FAE">
            <w:pPr>
              <w:spacing w:line="276" w:lineRule="auto"/>
              <w:jc w:val="both"/>
              <w:rPr>
                <w:b w:val="0"/>
                <w:sz w:val="20"/>
                <w:szCs w:val="20"/>
              </w:rPr>
            </w:pPr>
            <w:r>
              <w:rPr>
                <w:b w:val="0"/>
                <w:sz w:val="20"/>
                <w:szCs w:val="20"/>
              </w:rPr>
              <w:t>Septiembre de 2020</w:t>
            </w:r>
          </w:p>
        </w:tc>
      </w:tr>
      <w:tr w:rsidR="00D33A22" w14:paraId="7904B8F5" w14:textId="77777777">
        <w:tc>
          <w:tcPr>
            <w:tcW w:w="1242" w:type="dxa"/>
          </w:tcPr>
          <w:p w14:paraId="2FD7FEA7" w14:textId="77777777" w:rsidR="00D33A22" w:rsidRDefault="00D65FAE">
            <w:pPr>
              <w:spacing w:line="276" w:lineRule="auto"/>
              <w:jc w:val="both"/>
              <w:rPr>
                <w:sz w:val="20"/>
                <w:szCs w:val="20"/>
              </w:rPr>
            </w:pPr>
            <w:r>
              <w:rPr>
                <w:sz w:val="20"/>
                <w:szCs w:val="20"/>
              </w:rPr>
              <w:t>Autor (es)</w:t>
            </w:r>
          </w:p>
        </w:tc>
        <w:tc>
          <w:tcPr>
            <w:tcW w:w="2694" w:type="dxa"/>
          </w:tcPr>
          <w:p w14:paraId="0C5124DD" w14:textId="77777777" w:rsidR="00D33A22" w:rsidRDefault="00D65FAE">
            <w:pPr>
              <w:spacing w:line="276" w:lineRule="auto"/>
              <w:jc w:val="both"/>
              <w:rPr>
                <w:b w:val="0"/>
                <w:sz w:val="20"/>
                <w:szCs w:val="20"/>
              </w:rPr>
            </w:pPr>
            <w:r>
              <w:rPr>
                <w:b w:val="0"/>
                <w:sz w:val="20"/>
                <w:szCs w:val="20"/>
              </w:rPr>
              <w:t>José Gregorio Ramírez</w:t>
            </w:r>
          </w:p>
        </w:tc>
        <w:tc>
          <w:tcPr>
            <w:tcW w:w="1559" w:type="dxa"/>
          </w:tcPr>
          <w:p w14:paraId="1FFFF4C0" w14:textId="77777777" w:rsidR="00D33A22" w:rsidRDefault="00D65FAE">
            <w:pPr>
              <w:spacing w:line="276" w:lineRule="auto"/>
              <w:jc w:val="both"/>
              <w:rPr>
                <w:b w:val="0"/>
                <w:sz w:val="20"/>
                <w:szCs w:val="20"/>
              </w:rPr>
            </w:pPr>
            <w:bookmarkStart w:id="20" w:name="_1ksv4uv" w:colFirst="0" w:colLast="0"/>
            <w:bookmarkEnd w:id="20"/>
            <w:r>
              <w:rPr>
                <w:b w:val="0"/>
                <w:sz w:val="20"/>
                <w:szCs w:val="20"/>
              </w:rPr>
              <w:t xml:space="preserve">Experto Técnico </w:t>
            </w:r>
          </w:p>
        </w:tc>
        <w:tc>
          <w:tcPr>
            <w:tcW w:w="1701" w:type="dxa"/>
          </w:tcPr>
          <w:p w14:paraId="395D21A6" w14:textId="77777777" w:rsidR="00D33A22" w:rsidRDefault="00D65FAE">
            <w:pPr>
              <w:spacing w:line="276" w:lineRule="auto"/>
              <w:jc w:val="both"/>
              <w:rPr>
                <w:b w:val="0"/>
                <w:sz w:val="20"/>
                <w:szCs w:val="20"/>
              </w:rPr>
            </w:pPr>
            <w:r>
              <w:rPr>
                <w:b w:val="0"/>
                <w:sz w:val="20"/>
                <w:szCs w:val="20"/>
              </w:rPr>
              <w:t>Centro de Comercio y Servicios</w:t>
            </w:r>
          </w:p>
        </w:tc>
        <w:tc>
          <w:tcPr>
            <w:tcW w:w="2551" w:type="dxa"/>
          </w:tcPr>
          <w:p w14:paraId="44E0A41D" w14:textId="77777777" w:rsidR="00D33A22" w:rsidRDefault="00D65FAE">
            <w:pPr>
              <w:spacing w:line="276" w:lineRule="auto"/>
              <w:jc w:val="both"/>
              <w:rPr>
                <w:b w:val="0"/>
                <w:sz w:val="20"/>
                <w:szCs w:val="20"/>
              </w:rPr>
            </w:pPr>
            <w:r>
              <w:rPr>
                <w:b w:val="0"/>
                <w:sz w:val="20"/>
                <w:szCs w:val="20"/>
              </w:rPr>
              <w:t>Septiembre de 2020</w:t>
            </w:r>
          </w:p>
        </w:tc>
      </w:tr>
      <w:tr w:rsidR="00D33A22" w14:paraId="6576E357" w14:textId="77777777">
        <w:tc>
          <w:tcPr>
            <w:tcW w:w="1242" w:type="dxa"/>
          </w:tcPr>
          <w:p w14:paraId="453899B2" w14:textId="77777777" w:rsidR="00D33A22" w:rsidRDefault="00D33A22">
            <w:pPr>
              <w:jc w:val="both"/>
              <w:rPr>
                <w:sz w:val="20"/>
                <w:szCs w:val="20"/>
              </w:rPr>
            </w:pPr>
          </w:p>
        </w:tc>
        <w:tc>
          <w:tcPr>
            <w:tcW w:w="2694" w:type="dxa"/>
          </w:tcPr>
          <w:p w14:paraId="276D23E6" w14:textId="400F32A0" w:rsidR="00D33A22" w:rsidRDefault="00D65FAE">
            <w:pPr>
              <w:jc w:val="both"/>
              <w:rPr>
                <w:sz w:val="20"/>
                <w:szCs w:val="20"/>
              </w:rPr>
            </w:pPr>
            <w:r>
              <w:rPr>
                <w:b w:val="0"/>
                <w:sz w:val="20"/>
                <w:szCs w:val="20"/>
              </w:rPr>
              <w:t xml:space="preserve">Bertha Paola Bejarano </w:t>
            </w:r>
            <w:r w:rsidR="00E13CE8">
              <w:rPr>
                <w:b w:val="0"/>
                <w:sz w:val="20"/>
                <w:szCs w:val="20"/>
              </w:rPr>
              <w:t>Ávila</w:t>
            </w:r>
          </w:p>
        </w:tc>
        <w:tc>
          <w:tcPr>
            <w:tcW w:w="1559" w:type="dxa"/>
          </w:tcPr>
          <w:p w14:paraId="2106E70E" w14:textId="77777777" w:rsidR="00D33A22" w:rsidRDefault="00D65FAE">
            <w:pPr>
              <w:jc w:val="both"/>
              <w:rPr>
                <w:sz w:val="20"/>
                <w:szCs w:val="20"/>
              </w:rPr>
            </w:pPr>
            <w:r>
              <w:rPr>
                <w:b w:val="0"/>
                <w:sz w:val="20"/>
                <w:szCs w:val="20"/>
              </w:rPr>
              <w:t>Diseñador Instruccional</w:t>
            </w:r>
          </w:p>
        </w:tc>
        <w:tc>
          <w:tcPr>
            <w:tcW w:w="1701" w:type="dxa"/>
          </w:tcPr>
          <w:p w14:paraId="20DAB5EA" w14:textId="77777777" w:rsidR="00D33A22" w:rsidRDefault="00D65FAE">
            <w:pPr>
              <w:jc w:val="both"/>
              <w:rPr>
                <w:sz w:val="20"/>
                <w:szCs w:val="20"/>
              </w:rPr>
            </w:pPr>
            <w:r>
              <w:rPr>
                <w:b w:val="0"/>
                <w:sz w:val="20"/>
                <w:szCs w:val="20"/>
              </w:rPr>
              <w:t>Distrito Capital – Centro para La Industria de la Comunicación Gráfica</w:t>
            </w:r>
          </w:p>
        </w:tc>
        <w:tc>
          <w:tcPr>
            <w:tcW w:w="2551" w:type="dxa"/>
          </w:tcPr>
          <w:p w14:paraId="0181A3D5" w14:textId="77777777" w:rsidR="00D33A22" w:rsidRDefault="00D65FAE">
            <w:pPr>
              <w:jc w:val="both"/>
              <w:rPr>
                <w:sz w:val="20"/>
                <w:szCs w:val="20"/>
              </w:rPr>
            </w:pPr>
            <w:r>
              <w:rPr>
                <w:b w:val="0"/>
                <w:sz w:val="20"/>
                <w:szCs w:val="20"/>
              </w:rPr>
              <w:t>Octubre de 2020</w:t>
            </w:r>
          </w:p>
        </w:tc>
      </w:tr>
      <w:tr w:rsidR="00D33A22" w14:paraId="41AEADE4" w14:textId="77777777">
        <w:tc>
          <w:tcPr>
            <w:tcW w:w="1242" w:type="dxa"/>
          </w:tcPr>
          <w:p w14:paraId="1CFC6CF5" w14:textId="77777777" w:rsidR="00D33A22" w:rsidRDefault="00D33A22">
            <w:pPr>
              <w:jc w:val="both"/>
              <w:rPr>
                <w:sz w:val="20"/>
                <w:szCs w:val="20"/>
              </w:rPr>
            </w:pPr>
          </w:p>
        </w:tc>
        <w:tc>
          <w:tcPr>
            <w:tcW w:w="2694" w:type="dxa"/>
          </w:tcPr>
          <w:p w14:paraId="1AECA49C" w14:textId="481066FF" w:rsidR="00D33A22" w:rsidRDefault="00D65FAE">
            <w:pPr>
              <w:jc w:val="both"/>
              <w:rPr>
                <w:sz w:val="20"/>
                <w:szCs w:val="20"/>
              </w:rPr>
            </w:pPr>
            <w:r>
              <w:rPr>
                <w:b w:val="0"/>
                <w:sz w:val="20"/>
                <w:szCs w:val="20"/>
              </w:rPr>
              <w:t xml:space="preserve">Liliana Victoria Morales </w:t>
            </w:r>
            <w:proofErr w:type="spellStart"/>
            <w:r>
              <w:rPr>
                <w:b w:val="0"/>
                <w:sz w:val="20"/>
                <w:szCs w:val="20"/>
              </w:rPr>
              <w:t>Gua</w:t>
            </w:r>
            <w:r w:rsidR="007F2AEC">
              <w:rPr>
                <w:b w:val="0"/>
                <w:sz w:val="20"/>
                <w:szCs w:val="20"/>
              </w:rPr>
              <w:t>l</w:t>
            </w:r>
            <w:r>
              <w:rPr>
                <w:b w:val="0"/>
                <w:sz w:val="20"/>
                <w:szCs w:val="20"/>
              </w:rPr>
              <w:t>drón</w:t>
            </w:r>
            <w:proofErr w:type="spellEnd"/>
            <w:r>
              <w:rPr>
                <w:b w:val="0"/>
                <w:sz w:val="20"/>
                <w:szCs w:val="20"/>
              </w:rPr>
              <w:t xml:space="preserve"> </w:t>
            </w:r>
          </w:p>
        </w:tc>
        <w:tc>
          <w:tcPr>
            <w:tcW w:w="1559" w:type="dxa"/>
          </w:tcPr>
          <w:p w14:paraId="0373B198" w14:textId="77777777" w:rsidR="00D33A22" w:rsidRDefault="00D65FAE">
            <w:pPr>
              <w:jc w:val="both"/>
              <w:rPr>
                <w:sz w:val="20"/>
                <w:szCs w:val="20"/>
              </w:rPr>
            </w:pPr>
            <w:r>
              <w:rPr>
                <w:b w:val="0"/>
                <w:sz w:val="20"/>
                <w:szCs w:val="20"/>
              </w:rPr>
              <w:t>Evaluador Instruccional</w:t>
            </w:r>
          </w:p>
        </w:tc>
        <w:tc>
          <w:tcPr>
            <w:tcW w:w="1701" w:type="dxa"/>
          </w:tcPr>
          <w:p w14:paraId="0870BB2F" w14:textId="77777777" w:rsidR="00D33A22" w:rsidRDefault="00D65FAE">
            <w:pPr>
              <w:jc w:val="both"/>
              <w:rPr>
                <w:sz w:val="20"/>
                <w:szCs w:val="20"/>
              </w:rPr>
            </w:pPr>
            <w:r>
              <w:rPr>
                <w:b w:val="0"/>
                <w:sz w:val="20"/>
                <w:szCs w:val="20"/>
              </w:rPr>
              <w:t>Distrito Capital – Centro para La Industria de la Comunicación Gráfica</w:t>
            </w:r>
          </w:p>
        </w:tc>
        <w:tc>
          <w:tcPr>
            <w:tcW w:w="2551" w:type="dxa"/>
          </w:tcPr>
          <w:p w14:paraId="67C9BEEE" w14:textId="77777777" w:rsidR="00D33A22" w:rsidRPr="007F2AEC" w:rsidRDefault="00D65FAE">
            <w:pPr>
              <w:jc w:val="both"/>
              <w:rPr>
                <w:b w:val="0"/>
                <w:sz w:val="20"/>
                <w:szCs w:val="20"/>
              </w:rPr>
            </w:pPr>
            <w:r w:rsidRPr="007F2AEC">
              <w:rPr>
                <w:b w:val="0"/>
                <w:sz w:val="20"/>
                <w:szCs w:val="20"/>
              </w:rPr>
              <w:t>Octubre de 2020</w:t>
            </w:r>
          </w:p>
        </w:tc>
      </w:tr>
      <w:tr w:rsidR="00D33A22" w14:paraId="7BBEA334" w14:textId="77777777">
        <w:tc>
          <w:tcPr>
            <w:tcW w:w="1242" w:type="dxa"/>
          </w:tcPr>
          <w:p w14:paraId="6551E036" w14:textId="77777777" w:rsidR="00D33A22" w:rsidRDefault="00D33A22">
            <w:pPr>
              <w:jc w:val="both"/>
              <w:rPr>
                <w:sz w:val="20"/>
                <w:szCs w:val="20"/>
              </w:rPr>
            </w:pPr>
          </w:p>
        </w:tc>
        <w:tc>
          <w:tcPr>
            <w:tcW w:w="2694" w:type="dxa"/>
          </w:tcPr>
          <w:p w14:paraId="11137666" w14:textId="0EC75E0A" w:rsidR="00D33A22" w:rsidRPr="001B2D2E" w:rsidRDefault="007F2AEC">
            <w:pPr>
              <w:jc w:val="both"/>
              <w:rPr>
                <w:b w:val="0"/>
                <w:bCs/>
                <w:sz w:val="20"/>
                <w:szCs w:val="20"/>
              </w:rPr>
            </w:pPr>
            <w:r>
              <w:rPr>
                <w:b w:val="0"/>
                <w:bCs/>
                <w:sz w:val="20"/>
                <w:szCs w:val="20"/>
              </w:rPr>
              <w:t>Adriana Lozano Zapata</w:t>
            </w:r>
          </w:p>
        </w:tc>
        <w:tc>
          <w:tcPr>
            <w:tcW w:w="1559" w:type="dxa"/>
          </w:tcPr>
          <w:p w14:paraId="32B1E76B" w14:textId="3117CEE3" w:rsidR="00D33A22" w:rsidRDefault="00D65FAE">
            <w:pPr>
              <w:jc w:val="both"/>
              <w:rPr>
                <w:sz w:val="20"/>
                <w:szCs w:val="20"/>
              </w:rPr>
            </w:pPr>
            <w:r>
              <w:rPr>
                <w:b w:val="0"/>
                <w:sz w:val="20"/>
                <w:szCs w:val="20"/>
              </w:rPr>
              <w:t>Corrector de estilo</w:t>
            </w:r>
          </w:p>
        </w:tc>
        <w:tc>
          <w:tcPr>
            <w:tcW w:w="1701" w:type="dxa"/>
          </w:tcPr>
          <w:p w14:paraId="6E07CED5" w14:textId="77777777" w:rsidR="00D33A22" w:rsidRDefault="00D65FAE">
            <w:pPr>
              <w:jc w:val="both"/>
              <w:rPr>
                <w:sz w:val="20"/>
                <w:szCs w:val="20"/>
              </w:rPr>
            </w:pPr>
            <w:r>
              <w:rPr>
                <w:b w:val="0"/>
                <w:sz w:val="20"/>
                <w:szCs w:val="20"/>
              </w:rPr>
              <w:t>Distrito Capital – Centro para La Industria de la Comunicación Gráfica</w:t>
            </w:r>
          </w:p>
        </w:tc>
        <w:tc>
          <w:tcPr>
            <w:tcW w:w="2551" w:type="dxa"/>
          </w:tcPr>
          <w:p w14:paraId="3C96AEDA" w14:textId="781374D5" w:rsidR="00D33A22" w:rsidRPr="007F2AEC" w:rsidRDefault="007F2AEC">
            <w:pPr>
              <w:jc w:val="both"/>
              <w:rPr>
                <w:b w:val="0"/>
                <w:sz w:val="20"/>
                <w:szCs w:val="20"/>
              </w:rPr>
            </w:pPr>
            <w:r w:rsidRPr="007F2AEC">
              <w:rPr>
                <w:b w:val="0"/>
                <w:sz w:val="20"/>
                <w:szCs w:val="20"/>
              </w:rPr>
              <w:t>Noviembre de 2020</w:t>
            </w:r>
          </w:p>
        </w:tc>
      </w:tr>
      <w:tr w:rsidR="00D33A22" w14:paraId="14547EAD" w14:textId="77777777">
        <w:tc>
          <w:tcPr>
            <w:tcW w:w="1242" w:type="dxa"/>
          </w:tcPr>
          <w:p w14:paraId="5B880311" w14:textId="77777777" w:rsidR="00D33A22" w:rsidRDefault="00D33A22">
            <w:pPr>
              <w:jc w:val="both"/>
              <w:rPr>
                <w:sz w:val="20"/>
                <w:szCs w:val="20"/>
              </w:rPr>
            </w:pPr>
          </w:p>
        </w:tc>
        <w:tc>
          <w:tcPr>
            <w:tcW w:w="2694" w:type="dxa"/>
          </w:tcPr>
          <w:p w14:paraId="0BEA82B6" w14:textId="77777777" w:rsidR="00D33A22" w:rsidRDefault="00D65FAE">
            <w:pPr>
              <w:jc w:val="both"/>
              <w:rPr>
                <w:sz w:val="20"/>
                <w:szCs w:val="20"/>
              </w:rPr>
            </w:pPr>
            <w:r>
              <w:rPr>
                <w:b w:val="0"/>
                <w:sz w:val="20"/>
                <w:szCs w:val="20"/>
              </w:rPr>
              <w:t>Rafael Neftalí Lizcano Reyes</w:t>
            </w:r>
          </w:p>
        </w:tc>
        <w:tc>
          <w:tcPr>
            <w:tcW w:w="1559" w:type="dxa"/>
          </w:tcPr>
          <w:p w14:paraId="3EA54A4C" w14:textId="77777777" w:rsidR="00D33A22" w:rsidRDefault="00D65FAE">
            <w:pPr>
              <w:jc w:val="both"/>
            </w:pPr>
            <w:r>
              <w:rPr>
                <w:b w:val="0"/>
                <w:sz w:val="20"/>
                <w:szCs w:val="20"/>
              </w:rPr>
              <w:t>Asesor Pedagógico</w:t>
            </w:r>
          </w:p>
        </w:tc>
        <w:tc>
          <w:tcPr>
            <w:tcW w:w="1701" w:type="dxa"/>
          </w:tcPr>
          <w:p w14:paraId="662018B4" w14:textId="77777777" w:rsidR="00D33A22" w:rsidRDefault="00D65FAE">
            <w:pPr>
              <w:jc w:val="both"/>
              <w:rPr>
                <w:b w:val="0"/>
                <w:sz w:val="20"/>
                <w:szCs w:val="20"/>
              </w:rPr>
            </w:pPr>
            <w:r>
              <w:rPr>
                <w:b w:val="0"/>
                <w:sz w:val="20"/>
                <w:szCs w:val="20"/>
              </w:rPr>
              <w:t>Regional Santander</w:t>
            </w:r>
          </w:p>
          <w:p w14:paraId="78609C16" w14:textId="77777777" w:rsidR="00D33A22" w:rsidRDefault="00D65FAE">
            <w:pPr>
              <w:jc w:val="both"/>
              <w:rPr>
                <w:sz w:val="20"/>
                <w:szCs w:val="20"/>
                <w:highlight w:val="yellow"/>
              </w:rPr>
            </w:pPr>
            <w:r>
              <w:rPr>
                <w:b w:val="0"/>
                <w:sz w:val="20"/>
                <w:szCs w:val="20"/>
              </w:rPr>
              <w:t>Centro Industrial del Diseño y la Manufactura</w:t>
            </w:r>
          </w:p>
        </w:tc>
        <w:tc>
          <w:tcPr>
            <w:tcW w:w="2551" w:type="dxa"/>
          </w:tcPr>
          <w:p w14:paraId="2D50EB02" w14:textId="53498F6F" w:rsidR="00D33A22" w:rsidRPr="007F2AEC" w:rsidRDefault="007F2AEC">
            <w:pPr>
              <w:jc w:val="both"/>
              <w:rPr>
                <w:b w:val="0"/>
                <w:sz w:val="20"/>
                <w:szCs w:val="20"/>
              </w:rPr>
            </w:pPr>
            <w:r w:rsidRPr="007F2AEC">
              <w:rPr>
                <w:b w:val="0"/>
                <w:sz w:val="20"/>
                <w:szCs w:val="20"/>
              </w:rPr>
              <w:t>Noviembre de 2020</w:t>
            </w:r>
          </w:p>
        </w:tc>
      </w:tr>
    </w:tbl>
    <w:p w14:paraId="088C6940" w14:textId="77777777" w:rsidR="00D33A22" w:rsidRDefault="00D33A22">
      <w:pPr>
        <w:rPr>
          <w:sz w:val="20"/>
          <w:szCs w:val="20"/>
        </w:rPr>
      </w:pPr>
    </w:p>
    <w:p w14:paraId="0DAE6AC9" w14:textId="77777777" w:rsidR="00D33A22" w:rsidRDefault="00D33A22">
      <w:pPr>
        <w:rPr>
          <w:sz w:val="20"/>
          <w:szCs w:val="20"/>
        </w:rPr>
      </w:pPr>
    </w:p>
    <w:p w14:paraId="00AA5816" w14:textId="77777777" w:rsidR="00DE1B5B" w:rsidRDefault="00DE1B5B">
      <w:pPr>
        <w:rPr>
          <w:sz w:val="20"/>
          <w:szCs w:val="20"/>
        </w:rPr>
      </w:pPr>
    </w:p>
    <w:p w14:paraId="77434CC6" w14:textId="77777777" w:rsidR="00D33A22" w:rsidRDefault="00D65FAE">
      <w:pPr>
        <w:numPr>
          <w:ilvl w:val="0"/>
          <w:numId w:val="18"/>
        </w:numPr>
        <w:pBdr>
          <w:top w:val="nil"/>
          <w:left w:val="nil"/>
          <w:bottom w:val="nil"/>
          <w:right w:val="nil"/>
          <w:between w:val="nil"/>
        </w:pBdr>
        <w:ind w:left="426" w:hanging="426"/>
        <w:jc w:val="both"/>
        <w:rPr>
          <w:b/>
          <w:color w:val="000000"/>
          <w:sz w:val="20"/>
          <w:szCs w:val="20"/>
        </w:rPr>
      </w:pPr>
      <w:r>
        <w:rPr>
          <w:b/>
          <w:color w:val="000000"/>
          <w:sz w:val="20"/>
          <w:szCs w:val="20"/>
        </w:rPr>
        <w:lastRenderedPageBreak/>
        <w:t xml:space="preserve">CONTROL DE CAMBIOS </w:t>
      </w:r>
    </w:p>
    <w:p w14:paraId="5B28C0C4" w14:textId="77777777" w:rsidR="007F2AEC" w:rsidRDefault="007F2AEC">
      <w:pPr>
        <w:pBdr>
          <w:top w:val="nil"/>
          <w:left w:val="nil"/>
          <w:bottom w:val="nil"/>
          <w:right w:val="nil"/>
          <w:between w:val="nil"/>
        </w:pBdr>
        <w:ind w:left="426" w:hanging="720"/>
        <w:jc w:val="both"/>
        <w:rPr>
          <w:b/>
          <w:color w:val="000000"/>
          <w:sz w:val="20"/>
          <w:szCs w:val="20"/>
        </w:rPr>
      </w:pPr>
    </w:p>
    <w:p w14:paraId="6BE54B20" w14:textId="2DCEF550" w:rsidR="00D33A22" w:rsidRDefault="007F2AEC" w:rsidP="007F2AEC">
      <w:pPr>
        <w:pBdr>
          <w:top w:val="nil"/>
          <w:left w:val="nil"/>
          <w:bottom w:val="nil"/>
          <w:right w:val="nil"/>
          <w:between w:val="nil"/>
        </w:pBdr>
        <w:ind w:left="426" w:hanging="426"/>
        <w:jc w:val="both"/>
        <w:rPr>
          <w:b/>
          <w:color w:val="000000"/>
          <w:sz w:val="20"/>
          <w:szCs w:val="20"/>
        </w:rPr>
      </w:pPr>
      <w:r>
        <w:rPr>
          <w:b/>
          <w:color w:val="000000"/>
          <w:sz w:val="20"/>
          <w:szCs w:val="20"/>
        </w:rPr>
        <w:t>(D</w:t>
      </w:r>
      <w:r w:rsidR="00D65FAE">
        <w:rPr>
          <w:b/>
          <w:color w:val="000000"/>
          <w:sz w:val="20"/>
          <w:szCs w:val="20"/>
        </w:rPr>
        <w:t>iligenciar únicamente</w:t>
      </w:r>
      <w:bookmarkStart w:id="21" w:name="_GoBack"/>
      <w:bookmarkEnd w:id="21"/>
      <w:r w:rsidR="00D65FAE">
        <w:rPr>
          <w:b/>
          <w:color w:val="000000"/>
          <w:sz w:val="20"/>
          <w:szCs w:val="20"/>
        </w:rPr>
        <w:t xml:space="preserve"> si realiza </w:t>
      </w:r>
      <w:r w:rsidR="005B56E5">
        <w:rPr>
          <w:b/>
          <w:color w:val="000000"/>
          <w:sz w:val="20"/>
          <w:szCs w:val="20"/>
        </w:rPr>
        <w:t>ajustes a la Unidad t</w:t>
      </w:r>
      <w:r w:rsidR="00D65FAE">
        <w:rPr>
          <w:b/>
          <w:color w:val="000000"/>
          <w:sz w:val="20"/>
          <w:szCs w:val="20"/>
        </w:rPr>
        <w:t>emática)</w:t>
      </w:r>
    </w:p>
    <w:p w14:paraId="56800CED" w14:textId="77777777" w:rsidR="00D33A22" w:rsidRDefault="00D33A22">
      <w:pPr>
        <w:rPr>
          <w:sz w:val="20"/>
          <w:szCs w:val="20"/>
        </w:rPr>
      </w:pPr>
    </w:p>
    <w:tbl>
      <w:tblPr>
        <w:tblStyle w:val="aa"/>
        <w:tblW w:w="97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36"/>
        <w:gridCol w:w="2592"/>
        <w:gridCol w:w="1550"/>
        <w:gridCol w:w="1558"/>
        <w:gridCol w:w="861"/>
        <w:gridCol w:w="1934"/>
      </w:tblGrid>
      <w:tr w:rsidR="00D33A22" w14:paraId="049426CD" w14:textId="77777777" w:rsidTr="007F2AEC">
        <w:tc>
          <w:tcPr>
            <w:tcW w:w="1236" w:type="dxa"/>
            <w:tcBorders>
              <w:top w:val="nil"/>
              <w:left w:val="nil"/>
            </w:tcBorders>
          </w:tcPr>
          <w:p w14:paraId="097CB525" w14:textId="77777777" w:rsidR="00D33A22" w:rsidRDefault="00D33A22">
            <w:pPr>
              <w:spacing w:line="276" w:lineRule="auto"/>
              <w:jc w:val="both"/>
              <w:rPr>
                <w:sz w:val="20"/>
                <w:szCs w:val="20"/>
              </w:rPr>
            </w:pPr>
          </w:p>
        </w:tc>
        <w:tc>
          <w:tcPr>
            <w:tcW w:w="2592" w:type="dxa"/>
          </w:tcPr>
          <w:p w14:paraId="103E0624" w14:textId="77777777" w:rsidR="00D33A22" w:rsidRDefault="00D65FAE">
            <w:pPr>
              <w:spacing w:line="276" w:lineRule="auto"/>
              <w:jc w:val="both"/>
              <w:rPr>
                <w:sz w:val="20"/>
                <w:szCs w:val="20"/>
              </w:rPr>
            </w:pPr>
            <w:r>
              <w:rPr>
                <w:sz w:val="20"/>
                <w:szCs w:val="20"/>
              </w:rPr>
              <w:t>Nombre</w:t>
            </w:r>
          </w:p>
        </w:tc>
        <w:tc>
          <w:tcPr>
            <w:tcW w:w="1550" w:type="dxa"/>
          </w:tcPr>
          <w:p w14:paraId="367E414F" w14:textId="77777777" w:rsidR="00D33A22" w:rsidRDefault="00D65FAE">
            <w:pPr>
              <w:spacing w:line="276" w:lineRule="auto"/>
              <w:jc w:val="both"/>
              <w:rPr>
                <w:sz w:val="20"/>
                <w:szCs w:val="20"/>
              </w:rPr>
            </w:pPr>
            <w:r>
              <w:rPr>
                <w:sz w:val="20"/>
                <w:szCs w:val="20"/>
              </w:rPr>
              <w:t>Cargo</w:t>
            </w:r>
          </w:p>
        </w:tc>
        <w:tc>
          <w:tcPr>
            <w:tcW w:w="1558" w:type="dxa"/>
          </w:tcPr>
          <w:p w14:paraId="249C5050" w14:textId="77777777" w:rsidR="00D33A22" w:rsidRDefault="00D65FAE">
            <w:pPr>
              <w:spacing w:line="276" w:lineRule="auto"/>
              <w:jc w:val="both"/>
              <w:rPr>
                <w:sz w:val="20"/>
                <w:szCs w:val="20"/>
              </w:rPr>
            </w:pPr>
            <w:r>
              <w:rPr>
                <w:sz w:val="20"/>
                <w:szCs w:val="20"/>
              </w:rPr>
              <w:t>Dependencia</w:t>
            </w:r>
          </w:p>
        </w:tc>
        <w:tc>
          <w:tcPr>
            <w:tcW w:w="861" w:type="dxa"/>
          </w:tcPr>
          <w:p w14:paraId="1BC1D406" w14:textId="77777777" w:rsidR="00D33A22" w:rsidRDefault="00D65FAE">
            <w:pPr>
              <w:spacing w:line="276" w:lineRule="auto"/>
              <w:jc w:val="both"/>
              <w:rPr>
                <w:sz w:val="20"/>
                <w:szCs w:val="20"/>
              </w:rPr>
            </w:pPr>
            <w:r>
              <w:rPr>
                <w:sz w:val="20"/>
                <w:szCs w:val="20"/>
              </w:rPr>
              <w:t>Fecha</w:t>
            </w:r>
          </w:p>
        </w:tc>
        <w:tc>
          <w:tcPr>
            <w:tcW w:w="1934" w:type="dxa"/>
          </w:tcPr>
          <w:p w14:paraId="75EF9E2D" w14:textId="690CC388" w:rsidR="00D33A22" w:rsidRDefault="007F2AEC">
            <w:pPr>
              <w:spacing w:line="276" w:lineRule="auto"/>
              <w:jc w:val="both"/>
              <w:rPr>
                <w:sz w:val="20"/>
                <w:szCs w:val="20"/>
              </w:rPr>
            </w:pPr>
            <w:r>
              <w:rPr>
                <w:sz w:val="20"/>
                <w:szCs w:val="20"/>
              </w:rPr>
              <w:t>Razón del c</w:t>
            </w:r>
            <w:r w:rsidR="00D65FAE">
              <w:rPr>
                <w:sz w:val="20"/>
                <w:szCs w:val="20"/>
              </w:rPr>
              <w:t>ambio</w:t>
            </w:r>
          </w:p>
        </w:tc>
      </w:tr>
      <w:tr w:rsidR="00D33A22" w14:paraId="13C9B3D3" w14:textId="77777777" w:rsidTr="007F2AEC">
        <w:tc>
          <w:tcPr>
            <w:tcW w:w="1236" w:type="dxa"/>
          </w:tcPr>
          <w:p w14:paraId="42A14317" w14:textId="77777777" w:rsidR="00D33A22" w:rsidRDefault="00D65FAE">
            <w:pPr>
              <w:spacing w:line="276" w:lineRule="auto"/>
              <w:jc w:val="both"/>
              <w:rPr>
                <w:sz w:val="20"/>
                <w:szCs w:val="20"/>
              </w:rPr>
            </w:pPr>
            <w:r>
              <w:rPr>
                <w:sz w:val="20"/>
                <w:szCs w:val="20"/>
              </w:rPr>
              <w:t>Autor (es)</w:t>
            </w:r>
          </w:p>
        </w:tc>
        <w:tc>
          <w:tcPr>
            <w:tcW w:w="2592" w:type="dxa"/>
          </w:tcPr>
          <w:p w14:paraId="3F97A12C" w14:textId="77777777" w:rsidR="00D33A22" w:rsidRDefault="00D33A22">
            <w:pPr>
              <w:spacing w:line="276" w:lineRule="auto"/>
              <w:jc w:val="both"/>
              <w:rPr>
                <w:sz w:val="20"/>
                <w:szCs w:val="20"/>
              </w:rPr>
            </w:pPr>
          </w:p>
        </w:tc>
        <w:tc>
          <w:tcPr>
            <w:tcW w:w="1550" w:type="dxa"/>
          </w:tcPr>
          <w:p w14:paraId="370EEA54" w14:textId="77777777" w:rsidR="00D33A22" w:rsidRDefault="00D33A22">
            <w:pPr>
              <w:spacing w:line="276" w:lineRule="auto"/>
              <w:jc w:val="both"/>
              <w:rPr>
                <w:sz w:val="20"/>
                <w:szCs w:val="20"/>
              </w:rPr>
            </w:pPr>
          </w:p>
        </w:tc>
        <w:tc>
          <w:tcPr>
            <w:tcW w:w="1558" w:type="dxa"/>
          </w:tcPr>
          <w:p w14:paraId="52406E15" w14:textId="77777777" w:rsidR="00D33A22" w:rsidRDefault="00D33A22">
            <w:pPr>
              <w:spacing w:line="276" w:lineRule="auto"/>
              <w:jc w:val="both"/>
              <w:rPr>
                <w:sz w:val="20"/>
                <w:szCs w:val="20"/>
              </w:rPr>
            </w:pPr>
          </w:p>
        </w:tc>
        <w:tc>
          <w:tcPr>
            <w:tcW w:w="861" w:type="dxa"/>
          </w:tcPr>
          <w:p w14:paraId="0CCC061B" w14:textId="77777777" w:rsidR="00D33A22" w:rsidRDefault="00D33A22">
            <w:pPr>
              <w:spacing w:line="276" w:lineRule="auto"/>
              <w:jc w:val="both"/>
              <w:rPr>
                <w:sz w:val="20"/>
                <w:szCs w:val="20"/>
              </w:rPr>
            </w:pPr>
          </w:p>
        </w:tc>
        <w:tc>
          <w:tcPr>
            <w:tcW w:w="1934" w:type="dxa"/>
          </w:tcPr>
          <w:p w14:paraId="0A12F18F" w14:textId="77777777" w:rsidR="00D33A22" w:rsidRDefault="00D33A22">
            <w:pPr>
              <w:spacing w:line="276" w:lineRule="auto"/>
              <w:jc w:val="both"/>
              <w:rPr>
                <w:sz w:val="20"/>
                <w:szCs w:val="20"/>
              </w:rPr>
            </w:pPr>
          </w:p>
        </w:tc>
      </w:tr>
    </w:tbl>
    <w:p w14:paraId="3C0453F5" w14:textId="77777777" w:rsidR="00D33A22" w:rsidRDefault="00D33A22">
      <w:pPr>
        <w:rPr>
          <w:color w:val="000000"/>
          <w:sz w:val="20"/>
          <w:szCs w:val="20"/>
        </w:rPr>
      </w:pPr>
    </w:p>
    <w:p w14:paraId="0D15C196" w14:textId="77777777" w:rsidR="00D33A22" w:rsidRDefault="00D33A22">
      <w:pPr>
        <w:rPr>
          <w:sz w:val="20"/>
          <w:szCs w:val="20"/>
        </w:rPr>
      </w:pPr>
      <w:bookmarkStart w:id="22" w:name="_44sinio" w:colFirst="0" w:colLast="0"/>
      <w:bookmarkEnd w:id="22"/>
    </w:p>
    <w:sectPr w:rsidR="00D33A22">
      <w:headerReference w:type="default" r:id="rId66"/>
      <w:footerReference w:type="default" r:id="rId67"/>
      <w:pgSz w:w="12240" w:h="15840"/>
      <w:pgMar w:top="1702" w:right="1134" w:bottom="1134" w:left="992" w:header="720" w:footer="0" w:gutter="0"/>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D0EA362" w14:textId="77777777" w:rsidR="0074647F" w:rsidRDefault="0074647F">
      <w:pPr>
        <w:spacing w:line="240" w:lineRule="auto"/>
      </w:pPr>
      <w:r>
        <w:separator/>
      </w:r>
    </w:p>
  </w:endnote>
  <w:endnote w:type="continuationSeparator" w:id="0">
    <w:p w14:paraId="2F4D912A" w14:textId="77777777" w:rsidR="0074647F" w:rsidRDefault="0074647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010414B" w14:textId="77777777" w:rsidR="00852590" w:rsidRDefault="00852590">
    <w:pPr>
      <w:pBdr>
        <w:top w:val="nil"/>
        <w:left w:val="nil"/>
        <w:bottom w:val="nil"/>
        <w:right w:val="nil"/>
        <w:between w:val="nil"/>
      </w:pBdr>
      <w:tabs>
        <w:tab w:val="center" w:pos="4419"/>
        <w:tab w:val="right" w:pos="8838"/>
        <w:tab w:val="left" w:pos="10255"/>
      </w:tabs>
      <w:spacing w:line="240" w:lineRule="auto"/>
      <w:jc w:val="right"/>
      <w:rPr>
        <w:i/>
        <w:color w:val="000000"/>
        <w:sz w:val="20"/>
        <w:szCs w:val="20"/>
      </w:rPr>
    </w:pPr>
  </w:p>
  <w:p w14:paraId="2AA58C73" w14:textId="77777777" w:rsidR="00852590" w:rsidRDefault="00852590">
    <w:pPr>
      <w:spacing w:line="240" w:lineRule="auto"/>
      <w:ind w:left="-2" w:hanging="2"/>
      <w:jc w:val="right"/>
      <w:rPr>
        <w:rFonts w:ascii="Times New Roman" w:eastAsia="Times New Roman" w:hAnsi="Times New Roman" w:cs="Times New Roman"/>
        <w:sz w:val="24"/>
        <w:szCs w:val="24"/>
      </w:rPr>
    </w:pPr>
    <w:r>
      <w:rPr>
        <w:noProof/>
      </w:rPr>
      <w:drawing>
        <wp:anchor distT="0" distB="0" distL="114300" distR="114300" simplePos="0" relativeHeight="251659264" behindDoc="0" locked="0" layoutInCell="1" hidden="0" allowOverlap="1" wp14:anchorId="7DE2BB35" wp14:editId="7E34CC12">
          <wp:simplePos x="0" y="0"/>
          <wp:positionH relativeFrom="column">
            <wp:posOffset>2411454</wp:posOffset>
          </wp:positionH>
          <wp:positionV relativeFrom="paragraph">
            <wp:posOffset>13334</wp:posOffset>
          </wp:positionV>
          <wp:extent cx="1509311" cy="302676"/>
          <wp:effectExtent l="0" t="0" r="0" b="0"/>
          <wp:wrapNone/>
          <wp:docPr id="2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
                  <a:srcRect/>
                  <a:stretch>
                    <a:fillRect/>
                  </a:stretch>
                </pic:blipFill>
                <pic:spPr>
                  <a:xfrm>
                    <a:off x="0" y="0"/>
                    <a:ext cx="1509311" cy="302676"/>
                  </a:xfrm>
                  <a:prstGeom prst="rect">
                    <a:avLst/>
                  </a:prstGeom>
                  <a:ln/>
                </pic:spPr>
              </pic:pic>
            </a:graphicData>
          </a:graphic>
        </wp:anchor>
      </w:drawing>
    </w:r>
  </w:p>
  <w:p w14:paraId="2C09E614" w14:textId="77777777" w:rsidR="00852590" w:rsidRDefault="00852590">
    <w:pPr>
      <w:spacing w:line="240" w:lineRule="auto"/>
      <w:rPr>
        <w:rFonts w:ascii="Times New Roman" w:eastAsia="Times New Roman" w:hAnsi="Times New Roman" w:cs="Times New Roman"/>
        <w:sz w:val="24"/>
        <w:szCs w:val="24"/>
      </w:rPr>
    </w:pPr>
  </w:p>
  <w:p w14:paraId="12CC5FFD" w14:textId="77777777" w:rsidR="00852590" w:rsidRDefault="00852590">
    <w:pPr>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p w14:paraId="458B34C4" w14:textId="77777777" w:rsidR="00852590" w:rsidRDefault="00852590">
    <w:pPr>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593D032" w14:textId="77777777" w:rsidR="0074647F" w:rsidRDefault="0074647F">
      <w:pPr>
        <w:spacing w:line="240" w:lineRule="auto"/>
      </w:pPr>
      <w:r>
        <w:separator/>
      </w:r>
    </w:p>
  </w:footnote>
  <w:footnote w:type="continuationSeparator" w:id="0">
    <w:p w14:paraId="55817E2B" w14:textId="77777777" w:rsidR="0074647F" w:rsidRDefault="0074647F">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03C2C7E" w14:textId="77777777" w:rsidR="00852590" w:rsidRDefault="00852590">
    <w:pPr>
      <w:pBdr>
        <w:top w:val="nil"/>
        <w:left w:val="nil"/>
        <w:bottom w:val="nil"/>
        <w:right w:val="nil"/>
        <w:between w:val="nil"/>
      </w:pBdr>
      <w:tabs>
        <w:tab w:val="center" w:pos="4419"/>
        <w:tab w:val="right" w:pos="8838"/>
      </w:tabs>
      <w:spacing w:line="240" w:lineRule="auto"/>
      <w:rPr>
        <w:color w:val="000000"/>
      </w:rPr>
    </w:pPr>
    <w:r>
      <w:rPr>
        <w:noProof/>
      </w:rPr>
      <w:drawing>
        <wp:anchor distT="0" distB="0" distL="114300" distR="114300" simplePos="0" relativeHeight="251658240" behindDoc="0" locked="0" layoutInCell="1" hidden="0" allowOverlap="1" wp14:anchorId="39E06CB0" wp14:editId="71B668E3">
          <wp:simplePos x="0" y="0"/>
          <wp:positionH relativeFrom="column">
            <wp:posOffset>-685793</wp:posOffset>
          </wp:positionH>
          <wp:positionV relativeFrom="paragraph">
            <wp:posOffset>-200653</wp:posOffset>
          </wp:positionV>
          <wp:extent cx="3241040" cy="521335"/>
          <wp:effectExtent l="0" t="0" r="0" b="0"/>
          <wp:wrapNone/>
          <wp:docPr id="3" name="image14.png" descr="encabezado-excel-siga"/>
          <wp:cNvGraphicFramePr/>
          <a:graphic xmlns:a="http://schemas.openxmlformats.org/drawingml/2006/main">
            <a:graphicData uri="http://schemas.openxmlformats.org/drawingml/2006/picture">
              <pic:pic xmlns:pic="http://schemas.openxmlformats.org/drawingml/2006/picture">
                <pic:nvPicPr>
                  <pic:cNvPr id="0" name="image14.png" descr="encabezado-excel-siga"/>
                  <pic:cNvPicPr preferRelativeResize="0"/>
                </pic:nvPicPr>
                <pic:blipFill>
                  <a:blip r:embed="rId1"/>
                  <a:srcRect l="35134" r="35229"/>
                  <a:stretch>
                    <a:fillRect/>
                  </a:stretch>
                </pic:blipFill>
                <pic:spPr>
                  <a:xfrm>
                    <a:off x="0" y="0"/>
                    <a:ext cx="3241040" cy="521335"/>
                  </a:xfrm>
                  <a:prstGeom prst="rect">
                    <a:avLst/>
                  </a:prstGeom>
                  <a:ln/>
                </pic:spPr>
              </pic:pic>
            </a:graphicData>
          </a:graphic>
        </wp:anchor>
      </w:drawing>
    </w:r>
  </w:p>
  <w:p w14:paraId="1F838C9B" w14:textId="77777777" w:rsidR="00852590" w:rsidRDefault="00852590">
    <w:pPr>
      <w:pBdr>
        <w:top w:val="nil"/>
        <w:left w:val="nil"/>
        <w:bottom w:val="nil"/>
        <w:right w:val="nil"/>
        <w:between w:val="nil"/>
      </w:pBdr>
      <w:tabs>
        <w:tab w:val="center" w:pos="4419"/>
        <w:tab w:val="right" w:pos="8838"/>
      </w:tabs>
      <w:spacing w:line="240" w:lineRule="auto"/>
      <w:rPr>
        <w:color w:val="00000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C95822"/>
    <w:multiLevelType w:val="hybridMultilevel"/>
    <w:tmpl w:val="AE56BC3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15:restartNumberingAfterBreak="0">
    <w:nsid w:val="08A71895"/>
    <w:multiLevelType w:val="multilevel"/>
    <w:tmpl w:val="813AF870"/>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 w15:restartNumberingAfterBreak="0">
    <w:nsid w:val="103271CB"/>
    <w:multiLevelType w:val="multilevel"/>
    <w:tmpl w:val="80CA60CA"/>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3" w15:restartNumberingAfterBreak="0">
    <w:nsid w:val="1091428A"/>
    <w:multiLevelType w:val="multilevel"/>
    <w:tmpl w:val="F9BA0D30"/>
    <w:lvl w:ilvl="0">
      <w:start w:val="1"/>
      <w:numFmt w:val="bullet"/>
      <w:lvlText w:val="•"/>
      <w:lvlJc w:val="left"/>
      <w:pPr>
        <w:ind w:left="180" w:hanging="180"/>
      </w:pPr>
      <w:rPr>
        <w:rFonts w:ascii="Arial" w:eastAsia="Arial" w:hAnsi="Arial" w:cs="Arial"/>
        <w:sz w:val="24"/>
        <w:szCs w:val="24"/>
      </w:rPr>
    </w:lvl>
    <w:lvl w:ilvl="1">
      <w:start w:val="1"/>
      <w:numFmt w:val="bullet"/>
      <w:lvlText w:val="•"/>
      <w:lvlJc w:val="left"/>
      <w:pPr>
        <w:ind w:left="559" w:hanging="180"/>
      </w:pPr>
    </w:lvl>
    <w:lvl w:ilvl="2">
      <w:start w:val="1"/>
      <w:numFmt w:val="bullet"/>
      <w:lvlText w:val="•"/>
      <w:lvlJc w:val="left"/>
      <w:pPr>
        <w:ind w:left="938" w:hanging="180"/>
      </w:pPr>
    </w:lvl>
    <w:lvl w:ilvl="3">
      <w:start w:val="1"/>
      <w:numFmt w:val="bullet"/>
      <w:lvlText w:val="•"/>
      <w:lvlJc w:val="left"/>
      <w:pPr>
        <w:ind w:left="1318" w:hanging="180"/>
      </w:pPr>
    </w:lvl>
    <w:lvl w:ilvl="4">
      <w:start w:val="1"/>
      <w:numFmt w:val="bullet"/>
      <w:lvlText w:val="•"/>
      <w:lvlJc w:val="left"/>
      <w:pPr>
        <w:ind w:left="1697" w:hanging="180"/>
      </w:pPr>
    </w:lvl>
    <w:lvl w:ilvl="5">
      <w:start w:val="1"/>
      <w:numFmt w:val="bullet"/>
      <w:lvlText w:val="•"/>
      <w:lvlJc w:val="left"/>
      <w:pPr>
        <w:ind w:left="2077" w:hanging="180"/>
      </w:pPr>
    </w:lvl>
    <w:lvl w:ilvl="6">
      <w:start w:val="1"/>
      <w:numFmt w:val="bullet"/>
      <w:lvlText w:val="•"/>
      <w:lvlJc w:val="left"/>
      <w:pPr>
        <w:ind w:left="2456" w:hanging="180"/>
      </w:pPr>
    </w:lvl>
    <w:lvl w:ilvl="7">
      <w:start w:val="1"/>
      <w:numFmt w:val="bullet"/>
      <w:lvlText w:val="•"/>
      <w:lvlJc w:val="left"/>
      <w:pPr>
        <w:ind w:left="2836" w:hanging="180"/>
      </w:pPr>
    </w:lvl>
    <w:lvl w:ilvl="8">
      <w:start w:val="1"/>
      <w:numFmt w:val="bullet"/>
      <w:lvlText w:val="•"/>
      <w:lvlJc w:val="left"/>
      <w:pPr>
        <w:ind w:left="3215" w:hanging="180"/>
      </w:pPr>
    </w:lvl>
  </w:abstractNum>
  <w:abstractNum w:abstractNumId="4" w15:restartNumberingAfterBreak="0">
    <w:nsid w:val="130A0E15"/>
    <w:multiLevelType w:val="hybridMultilevel"/>
    <w:tmpl w:val="ED8E122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15:restartNumberingAfterBreak="0">
    <w:nsid w:val="13A31230"/>
    <w:multiLevelType w:val="multilevel"/>
    <w:tmpl w:val="E12CD150"/>
    <w:lvl w:ilvl="0">
      <w:start w:val="2"/>
      <w:numFmt w:val="decimal"/>
      <w:lvlText w:val="%1."/>
      <w:lvlJc w:val="left"/>
      <w:pPr>
        <w:ind w:left="1080" w:hanging="360"/>
      </w:pPr>
    </w:lvl>
    <w:lvl w:ilvl="1">
      <w:start w:val="1"/>
      <w:numFmt w:val="decimal"/>
      <w:lvlText w:val="%1.%2"/>
      <w:lvlJc w:val="left"/>
      <w:pPr>
        <w:ind w:left="1080" w:hanging="360"/>
      </w:pPr>
    </w:lvl>
    <w:lvl w:ilvl="2">
      <w:start w:val="1"/>
      <w:numFmt w:val="decimal"/>
      <w:lvlText w:val="%1.%2.%3"/>
      <w:lvlJc w:val="left"/>
      <w:pPr>
        <w:ind w:left="1440" w:hanging="720"/>
      </w:pPr>
    </w:lvl>
    <w:lvl w:ilvl="3">
      <w:start w:val="1"/>
      <w:numFmt w:val="decimal"/>
      <w:lvlText w:val="%1.%2.%3.%4"/>
      <w:lvlJc w:val="left"/>
      <w:pPr>
        <w:ind w:left="1440" w:hanging="720"/>
      </w:pPr>
    </w:lvl>
    <w:lvl w:ilvl="4">
      <w:start w:val="1"/>
      <w:numFmt w:val="decimal"/>
      <w:lvlText w:val="%1.%2.%3.%4.%5"/>
      <w:lvlJc w:val="left"/>
      <w:pPr>
        <w:ind w:left="1800" w:hanging="1080"/>
      </w:pPr>
    </w:lvl>
    <w:lvl w:ilvl="5">
      <w:start w:val="1"/>
      <w:numFmt w:val="decimal"/>
      <w:lvlText w:val="%1.%2.%3.%4.%5.%6"/>
      <w:lvlJc w:val="left"/>
      <w:pPr>
        <w:ind w:left="1800" w:hanging="1080"/>
      </w:pPr>
    </w:lvl>
    <w:lvl w:ilvl="6">
      <w:start w:val="1"/>
      <w:numFmt w:val="decimal"/>
      <w:lvlText w:val="%1.%2.%3.%4.%5.%6.%7"/>
      <w:lvlJc w:val="left"/>
      <w:pPr>
        <w:ind w:left="2160" w:hanging="1440"/>
      </w:pPr>
    </w:lvl>
    <w:lvl w:ilvl="7">
      <w:start w:val="1"/>
      <w:numFmt w:val="decimal"/>
      <w:lvlText w:val="%1.%2.%3.%4.%5.%6.%7.%8"/>
      <w:lvlJc w:val="left"/>
      <w:pPr>
        <w:ind w:left="2160" w:hanging="1440"/>
      </w:pPr>
    </w:lvl>
    <w:lvl w:ilvl="8">
      <w:start w:val="1"/>
      <w:numFmt w:val="decimal"/>
      <w:lvlText w:val="%1.%2.%3.%4.%5.%6.%7.%8.%9"/>
      <w:lvlJc w:val="left"/>
      <w:pPr>
        <w:ind w:left="2520" w:hanging="1800"/>
      </w:pPr>
    </w:lvl>
  </w:abstractNum>
  <w:abstractNum w:abstractNumId="6" w15:restartNumberingAfterBreak="0">
    <w:nsid w:val="1746123E"/>
    <w:multiLevelType w:val="multilevel"/>
    <w:tmpl w:val="04E4125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18552BA3"/>
    <w:multiLevelType w:val="multilevel"/>
    <w:tmpl w:val="A51A70B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18D84BA6"/>
    <w:multiLevelType w:val="multilevel"/>
    <w:tmpl w:val="B7A0E89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1ED8004A"/>
    <w:multiLevelType w:val="multilevel"/>
    <w:tmpl w:val="ACBE62A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1FD4401E"/>
    <w:multiLevelType w:val="hybridMultilevel"/>
    <w:tmpl w:val="1070EFB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 w15:restartNumberingAfterBreak="0">
    <w:nsid w:val="245058FC"/>
    <w:multiLevelType w:val="multilevel"/>
    <w:tmpl w:val="22F2ED6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26D332E7"/>
    <w:multiLevelType w:val="multilevel"/>
    <w:tmpl w:val="02C8F902"/>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3" w15:restartNumberingAfterBreak="0">
    <w:nsid w:val="2AA2500F"/>
    <w:multiLevelType w:val="multilevel"/>
    <w:tmpl w:val="1186AF6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15:restartNumberingAfterBreak="0">
    <w:nsid w:val="2F202977"/>
    <w:multiLevelType w:val="multilevel"/>
    <w:tmpl w:val="0C0C6F3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30D93435"/>
    <w:multiLevelType w:val="multilevel"/>
    <w:tmpl w:val="3E466796"/>
    <w:lvl w:ilvl="0">
      <w:start w:val="1"/>
      <w:numFmt w:val="bullet"/>
      <w:lvlText w:val="●"/>
      <w:lvlJc w:val="left"/>
      <w:pPr>
        <w:ind w:left="180" w:hanging="180"/>
      </w:pPr>
      <w:rPr>
        <w:rFonts w:ascii="Noto Sans Symbols" w:eastAsia="Noto Sans Symbols" w:hAnsi="Noto Sans Symbols" w:cs="Noto Sans Symbols"/>
        <w:sz w:val="24"/>
        <w:szCs w:val="24"/>
      </w:rPr>
    </w:lvl>
    <w:lvl w:ilvl="1">
      <w:start w:val="1"/>
      <w:numFmt w:val="bullet"/>
      <w:lvlText w:val="•"/>
      <w:lvlJc w:val="left"/>
      <w:pPr>
        <w:ind w:left="522" w:hanging="180"/>
      </w:pPr>
    </w:lvl>
    <w:lvl w:ilvl="2">
      <w:start w:val="1"/>
      <w:numFmt w:val="bullet"/>
      <w:lvlText w:val="•"/>
      <w:lvlJc w:val="left"/>
      <w:pPr>
        <w:ind w:left="864" w:hanging="180"/>
      </w:pPr>
    </w:lvl>
    <w:lvl w:ilvl="3">
      <w:start w:val="1"/>
      <w:numFmt w:val="bullet"/>
      <w:lvlText w:val="•"/>
      <w:lvlJc w:val="left"/>
      <w:pPr>
        <w:ind w:left="1206" w:hanging="180"/>
      </w:pPr>
    </w:lvl>
    <w:lvl w:ilvl="4">
      <w:start w:val="1"/>
      <w:numFmt w:val="bullet"/>
      <w:lvlText w:val="•"/>
      <w:lvlJc w:val="left"/>
      <w:pPr>
        <w:ind w:left="1549" w:hanging="180"/>
      </w:pPr>
    </w:lvl>
    <w:lvl w:ilvl="5">
      <w:start w:val="1"/>
      <w:numFmt w:val="bullet"/>
      <w:lvlText w:val="•"/>
      <w:lvlJc w:val="left"/>
      <w:pPr>
        <w:ind w:left="1891" w:hanging="180"/>
      </w:pPr>
    </w:lvl>
    <w:lvl w:ilvl="6">
      <w:start w:val="1"/>
      <w:numFmt w:val="bullet"/>
      <w:lvlText w:val="•"/>
      <w:lvlJc w:val="left"/>
      <w:pPr>
        <w:ind w:left="2233" w:hanging="180"/>
      </w:pPr>
    </w:lvl>
    <w:lvl w:ilvl="7">
      <w:start w:val="1"/>
      <w:numFmt w:val="bullet"/>
      <w:lvlText w:val="•"/>
      <w:lvlJc w:val="left"/>
      <w:pPr>
        <w:ind w:left="2575" w:hanging="180"/>
      </w:pPr>
    </w:lvl>
    <w:lvl w:ilvl="8">
      <w:start w:val="1"/>
      <w:numFmt w:val="bullet"/>
      <w:lvlText w:val="•"/>
      <w:lvlJc w:val="left"/>
      <w:pPr>
        <w:ind w:left="2918" w:hanging="180"/>
      </w:pPr>
    </w:lvl>
  </w:abstractNum>
  <w:abstractNum w:abstractNumId="16" w15:restartNumberingAfterBreak="0">
    <w:nsid w:val="31833B06"/>
    <w:multiLevelType w:val="multilevel"/>
    <w:tmpl w:val="3BBE6CE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7" w15:restartNumberingAfterBreak="0">
    <w:nsid w:val="3570488C"/>
    <w:multiLevelType w:val="multilevel"/>
    <w:tmpl w:val="E7A2C6F4"/>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8" w15:restartNumberingAfterBreak="0">
    <w:nsid w:val="38294B09"/>
    <w:multiLevelType w:val="multilevel"/>
    <w:tmpl w:val="D686931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 w15:restartNumberingAfterBreak="0">
    <w:nsid w:val="38DB7866"/>
    <w:multiLevelType w:val="multilevel"/>
    <w:tmpl w:val="60D6759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0" w15:restartNumberingAfterBreak="0">
    <w:nsid w:val="3AA2187D"/>
    <w:multiLevelType w:val="multilevel"/>
    <w:tmpl w:val="6A12C71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1" w15:restartNumberingAfterBreak="0">
    <w:nsid w:val="3DF40B15"/>
    <w:multiLevelType w:val="multilevel"/>
    <w:tmpl w:val="95A206F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2" w15:restartNumberingAfterBreak="0">
    <w:nsid w:val="3E770B9C"/>
    <w:multiLevelType w:val="multilevel"/>
    <w:tmpl w:val="09F685E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3" w15:restartNumberingAfterBreak="0">
    <w:nsid w:val="3EAD3F13"/>
    <w:multiLevelType w:val="hybridMultilevel"/>
    <w:tmpl w:val="0F5CBE8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4" w15:restartNumberingAfterBreak="0">
    <w:nsid w:val="3F9E5AB1"/>
    <w:multiLevelType w:val="multilevel"/>
    <w:tmpl w:val="FBEA069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5" w15:restartNumberingAfterBreak="0">
    <w:nsid w:val="42A043FB"/>
    <w:multiLevelType w:val="multilevel"/>
    <w:tmpl w:val="8318B9C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6" w15:restartNumberingAfterBreak="0">
    <w:nsid w:val="45F57FFD"/>
    <w:multiLevelType w:val="multilevel"/>
    <w:tmpl w:val="D206D87E"/>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7" w15:restartNumberingAfterBreak="0">
    <w:nsid w:val="4BDE3728"/>
    <w:multiLevelType w:val="multilevel"/>
    <w:tmpl w:val="652E266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8" w15:restartNumberingAfterBreak="0">
    <w:nsid w:val="4FB063DF"/>
    <w:multiLevelType w:val="multilevel"/>
    <w:tmpl w:val="5E60139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9" w15:restartNumberingAfterBreak="0">
    <w:nsid w:val="57C30D1E"/>
    <w:multiLevelType w:val="multilevel"/>
    <w:tmpl w:val="F8EAD1A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0" w15:restartNumberingAfterBreak="0">
    <w:nsid w:val="5DAD7CF8"/>
    <w:multiLevelType w:val="multilevel"/>
    <w:tmpl w:val="0E22A82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1" w15:restartNumberingAfterBreak="0">
    <w:nsid w:val="5E7E46D0"/>
    <w:multiLevelType w:val="multilevel"/>
    <w:tmpl w:val="9EB4E73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2" w15:restartNumberingAfterBreak="0">
    <w:nsid w:val="62F35DFB"/>
    <w:multiLevelType w:val="multilevel"/>
    <w:tmpl w:val="4C90AFD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3" w15:restartNumberingAfterBreak="0">
    <w:nsid w:val="64BF37C1"/>
    <w:multiLevelType w:val="multilevel"/>
    <w:tmpl w:val="704A466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4" w15:restartNumberingAfterBreak="0">
    <w:nsid w:val="692342B3"/>
    <w:multiLevelType w:val="multilevel"/>
    <w:tmpl w:val="40B4BF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6B2B2CF7"/>
    <w:multiLevelType w:val="multilevel"/>
    <w:tmpl w:val="5FAE24D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6" w15:restartNumberingAfterBreak="0">
    <w:nsid w:val="6C831E4B"/>
    <w:multiLevelType w:val="multilevel"/>
    <w:tmpl w:val="A094FB8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7" w15:restartNumberingAfterBreak="0">
    <w:nsid w:val="72EE5548"/>
    <w:multiLevelType w:val="multilevel"/>
    <w:tmpl w:val="F1EED8A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8" w15:restartNumberingAfterBreak="0">
    <w:nsid w:val="758821AF"/>
    <w:multiLevelType w:val="multilevel"/>
    <w:tmpl w:val="F71ED73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24"/>
  </w:num>
  <w:num w:numId="2">
    <w:abstractNumId w:val="37"/>
  </w:num>
  <w:num w:numId="3">
    <w:abstractNumId w:val="38"/>
  </w:num>
  <w:num w:numId="4">
    <w:abstractNumId w:val="2"/>
  </w:num>
  <w:num w:numId="5">
    <w:abstractNumId w:val="31"/>
  </w:num>
  <w:num w:numId="6">
    <w:abstractNumId w:val="29"/>
  </w:num>
  <w:num w:numId="7">
    <w:abstractNumId w:val="30"/>
  </w:num>
  <w:num w:numId="8">
    <w:abstractNumId w:val="34"/>
  </w:num>
  <w:num w:numId="9">
    <w:abstractNumId w:val="17"/>
  </w:num>
  <w:num w:numId="10">
    <w:abstractNumId w:val="7"/>
  </w:num>
  <w:num w:numId="11">
    <w:abstractNumId w:val="3"/>
  </w:num>
  <w:num w:numId="12">
    <w:abstractNumId w:val="9"/>
  </w:num>
  <w:num w:numId="13">
    <w:abstractNumId w:val="36"/>
  </w:num>
  <w:num w:numId="14">
    <w:abstractNumId w:val="25"/>
  </w:num>
  <w:num w:numId="15">
    <w:abstractNumId w:val="32"/>
  </w:num>
  <w:num w:numId="16">
    <w:abstractNumId w:val="12"/>
  </w:num>
  <w:num w:numId="17">
    <w:abstractNumId w:val="18"/>
  </w:num>
  <w:num w:numId="18">
    <w:abstractNumId w:val="5"/>
  </w:num>
  <w:num w:numId="19">
    <w:abstractNumId w:val="28"/>
  </w:num>
  <w:num w:numId="20">
    <w:abstractNumId w:val="33"/>
  </w:num>
  <w:num w:numId="21">
    <w:abstractNumId w:val="15"/>
  </w:num>
  <w:num w:numId="22">
    <w:abstractNumId w:val="14"/>
  </w:num>
  <w:num w:numId="23">
    <w:abstractNumId w:val="13"/>
  </w:num>
  <w:num w:numId="24">
    <w:abstractNumId w:val="1"/>
  </w:num>
  <w:num w:numId="25">
    <w:abstractNumId w:val="20"/>
  </w:num>
  <w:num w:numId="26">
    <w:abstractNumId w:val="16"/>
  </w:num>
  <w:num w:numId="27">
    <w:abstractNumId w:val="19"/>
  </w:num>
  <w:num w:numId="28">
    <w:abstractNumId w:val="6"/>
  </w:num>
  <w:num w:numId="29">
    <w:abstractNumId w:val="21"/>
  </w:num>
  <w:num w:numId="30">
    <w:abstractNumId w:val="22"/>
  </w:num>
  <w:num w:numId="31">
    <w:abstractNumId w:val="11"/>
  </w:num>
  <w:num w:numId="32">
    <w:abstractNumId w:val="26"/>
  </w:num>
  <w:num w:numId="33">
    <w:abstractNumId w:val="35"/>
  </w:num>
  <w:num w:numId="34">
    <w:abstractNumId w:val="27"/>
  </w:num>
  <w:num w:numId="35">
    <w:abstractNumId w:val="8"/>
  </w:num>
  <w:num w:numId="36">
    <w:abstractNumId w:val="4"/>
  </w:num>
  <w:num w:numId="37">
    <w:abstractNumId w:val="23"/>
  </w:num>
  <w:num w:numId="38">
    <w:abstractNumId w:val="10"/>
  </w:num>
  <w:num w:numId="3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4"/>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33A22"/>
    <w:rsid w:val="00007B9B"/>
    <w:rsid w:val="00037F6E"/>
    <w:rsid w:val="00040D41"/>
    <w:rsid w:val="000A5B8F"/>
    <w:rsid w:val="00152FF3"/>
    <w:rsid w:val="001B2D2E"/>
    <w:rsid w:val="00442056"/>
    <w:rsid w:val="004D6336"/>
    <w:rsid w:val="004D6A39"/>
    <w:rsid w:val="00560DCF"/>
    <w:rsid w:val="005A242D"/>
    <w:rsid w:val="005B56E5"/>
    <w:rsid w:val="00716BC8"/>
    <w:rsid w:val="0074647F"/>
    <w:rsid w:val="00795513"/>
    <w:rsid w:val="007F2AEC"/>
    <w:rsid w:val="00804DCD"/>
    <w:rsid w:val="00852590"/>
    <w:rsid w:val="0086102E"/>
    <w:rsid w:val="008A5E2B"/>
    <w:rsid w:val="00953F80"/>
    <w:rsid w:val="00A665C5"/>
    <w:rsid w:val="00AC6A49"/>
    <w:rsid w:val="00BD3A8C"/>
    <w:rsid w:val="00C05801"/>
    <w:rsid w:val="00C23E23"/>
    <w:rsid w:val="00D037C3"/>
    <w:rsid w:val="00D33A22"/>
    <w:rsid w:val="00D65FAE"/>
    <w:rsid w:val="00DE1B5B"/>
    <w:rsid w:val="00E13CE8"/>
    <w:rsid w:val="00FF61D2"/>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CEC9F3"/>
  <w15:docId w15:val="{FC6921D1-2520-414E-B6C1-E3246A8A54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sz w:val="22"/>
        <w:szCs w:val="22"/>
        <w:lang w:val="es-CO" w:eastAsia="es-CO"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semiHidden/>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Puesto">
    <w:name w:val="Title"/>
    <w:basedOn w:val="Normal"/>
    <w:next w:val="Normal"/>
    <w:uiPriority w:val="10"/>
    <w:qFormat/>
    <w:pPr>
      <w:keepNext/>
      <w:keepLines/>
      <w:spacing w:after="60"/>
    </w:pPr>
    <w:rPr>
      <w:sz w:val="52"/>
      <w:szCs w:val="52"/>
    </w:rPr>
  </w:style>
  <w:style w:type="paragraph" w:styleId="Subttulo">
    <w:name w:val="Subtitle"/>
    <w:basedOn w:val="Normal"/>
    <w:next w:val="Normal"/>
    <w:uiPriority w:val="11"/>
    <w:qFormat/>
    <w:pPr>
      <w:keepNext/>
      <w:keepLines/>
      <w:spacing w:after="320"/>
    </w:pPr>
    <w:rPr>
      <w:color w:val="666666"/>
      <w:sz w:val="30"/>
      <w:szCs w:val="30"/>
    </w:rPr>
  </w:style>
  <w:style w:type="table" w:customStyle="1" w:styleId="a">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0">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2">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3">
    <w:basedOn w:val="TableNormal"/>
    <w:tblPr>
      <w:tblStyleRowBandSize w:val="1"/>
      <w:tblStyleColBandSize w:val="1"/>
      <w:tblCellMar>
        <w:left w:w="70" w:type="dxa"/>
        <w:right w:w="70" w:type="dxa"/>
      </w:tblCellMar>
    </w:tblPr>
  </w:style>
  <w:style w:type="table" w:customStyle="1" w:styleId="a4">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5">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6">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7">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8">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9">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a">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paragraph" w:styleId="Prrafodelista">
    <w:name w:val="List Paragraph"/>
    <w:basedOn w:val="Normal"/>
    <w:uiPriority w:val="34"/>
    <w:qFormat/>
    <w:rsid w:val="00C05801"/>
    <w:pPr>
      <w:ind w:left="720"/>
      <w:contextualSpacing/>
    </w:pPr>
  </w:style>
  <w:style w:type="paragraph" w:styleId="Textodeglobo">
    <w:name w:val="Balloon Text"/>
    <w:basedOn w:val="Normal"/>
    <w:link w:val="TextodegloboCar"/>
    <w:uiPriority w:val="99"/>
    <w:semiHidden/>
    <w:unhideWhenUsed/>
    <w:rsid w:val="00852590"/>
    <w:pPr>
      <w:spacing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852590"/>
    <w:rPr>
      <w:rFonts w:ascii="Segoe UI" w:hAnsi="Segoe UI" w:cs="Segoe UI"/>
      <w:sz w:val="18"/>
      <w:szCs w:val="18"/>
    </w:rPr>
  </w:style>
  <w:style w:type="character" w:styleId="Hipervnculo">
    <w:name w:val="Hyperlink"/>
    <w:basedOn w:val="Fuentedeprrafopredeter"/>
    <w:uiPriority w:val="99"/>
    <w:unhideWhenUsed/>
    <w:rsid w:val="004D6336"/>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shutterstock.com/es/image-vector/infographic-element-icons-3-options-steps-1415676761" TargetMode="External"/><Relationship Id="rId18" Type="http://schemas.openxmlformats.org/officeDocument/2006/relationships/image" Target="media/image7.png"/><Relationship Id="rId26" Type="http://schemas.openxmlformats.org/officeDocument/2006/relationships/image" Target="media/image13.png"/><Relationship Id="rId39" Type="http://schemas.openxmlformats.org/officeDocument/2006/relationships/image" Target="media/image25.png"/><Relationship Id="rId21" Type="http://schemas.openxmlformats.org/officeDocument/2006/relationships/image" Target="media/image9.png"/><Relationship Id="rId34" Type="http://schemas.openxmlformats.org/officeDocument/2006/relationships/image" Target="media/image21.png"/><Relationship Id="rId42" Type="http://schemas.openxmlformats.org/officeDocument/2006/relationships/hyperlink" Target="https://www.shutterstock.com/es/image-vector/thin-line-minimal-infographic-design-template-1124370494" TargetMode="External"/><Relationship Id="rId47" Type="http://schemas.openxmlformats.org/officeDocument/2006/relationships/image" Target="media/image29.png"/><Relationship Id="rId50" Type="http://schemas.openxmlformats.org/officeDocument/2006/relationships/hyperlink" Target="https://www.shutterstock.com/es/image-photo/stock-chart-us-money-background-view-397944922" TargetMode="External"/><Relationship Id="rId55" Type="http://schemas.openxmlformats.org/officeDocument/2006/relationships/image" Target="media/image33.png"/><Relationship Id="rId63" Type="http://schemas.openxmlformats.org/officeDocument/2006/relationships/hyperlink" Target="http://www.ebooks7-24.com.bdigital.sena.edu.co/?il=3752&amp;pg=108" TargetMode="External"/><Relationship Id="rId68"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5.png"/><Relationship Id="rId29"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hyperlink" Target="https://www.shutterstock.com/es/image-photo/map-global-connection-conceptindustrial-container-cargo-439551565" TargetMode="External"/><Relationship Id="rId45" Type="http://schemas.openxmlformats.org/officeDocument/2006/relationships/image" Target="media/image28.png"/><Relationship Id="rId53" Type="http://schemas.openxmlformats.org/officeDocument/2006/relationships/image" Target="media/image32.png"/><Relationship Id="rId58" Type="http://schemas.openxmlformats.org/officeDocument/2006/relationships/image" Target="media/image35.png"/><Relationship Id="rId66"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hyperlink" Target="https://www.shutterstock.com/es/image-vector/swot-diagram-4-rectangular-elements-comparison-1382520881" TargetMode="Externa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0.png"/><Relationship Id="rId57" Type="http://schemas.openxmlformats.org/officeDocument/2006/relationships/image" Target="media/image34.png"/><Relationship Id="rId61" Type="http://schemas.openxmlformats.org/officeDocument/2006/relationships/hyperlink" Target="https://www.shutterstock.com/es/image-vector/vector-infographic-elements-thin-line-design-1730300542" TargetMode="External"/><Relationship Id="rId10" Type="http://schemas.openxmlformats.org/officeDocument/2006/relationships/hyperlink" Target="https://www.shutterstock.com/es/image-photo/creative-idea-innovation-734592763" TargetMode="External"/><Relationship Id="rId19" Type="http://schemas.openxmlformats.org/officeDocument/2006/relationships/image" Target="media/image8.png"/><Relationship Id="rId31" Type="http://schemas.openxmlformats.org/officeDocument/2006/relationships/image" Target="media/image18.png"/><Relationship Id="rId44" Type="http://schemas.openxmlformats.org/officeDocument/2006/relationships/hyperlink" Target="https://www.shutterstock.com/es/image-photo/travel-concept-135059204" TargetMode="External"/><Relationship Id="rId52" Type="http://schemas.openxmlformats.org/officeDocument/2006/relationships/hyperlink" Target="https://www.shutterstock.com/es/image-photo/world-flagslittle-flags-different-countries-123716281" TargetMode="External"/><Relationship Id="rId60" Type="http://schemas.openxmlformats.org/officeDocument/2006/relationships/image" Target="media/image36.png"/><Relationship Id="rId65" Type="http://schemas.openxmlformats.org/officeDocument/2006/relationships/hyperlink" Target="https://ebookcentral-proquest-com.bdigital.sena.edu.co/" TargetMode="Externa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4.png"/><Relationship Id="rId22" Type="http://schemas.openxmlformats.org/officeDocument/2006/relationships/hyperlink" Target="https://www.shutterstock.com/es/image-vector/business-infographics-organization-chart-6-options-769881304" TargetMode="External"/><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27.png"/><Relationship Id="rId48" Type="http://schemas.openxmlformats.org/officeDocument/2006/relationships/hyperlink" Target="https://www.shutterstock.com/es/image-photo/businessman-working-container-cargo-ship-plane-511047808" TargetMode="External"/><Relationship Id="rId56" Type="http://schemas.openxmlformats.org/officeDocument/2006/relationships/hyperlink" Target="https://www.shutterstock.com/es/image-photo/haikou-hainan-china-may-15th-2019-1404316112" TargetMode="External"/><Relationship Id="rId64" Type="http://schemas.openxmlformats.org/officeDocument/2006/relationships/hyperlink" Target="http://www.ebooks7-24.com.bdigital.sena.edu.co/?il=5684&amp;pg=35" TargetMode="External"/><Relationship Id="rId69" Type="http://schemas.openxmlformats.org/officeDocument/2006/relationships/theme" Target="theme/theme1.xml"/><Relationship Id="rId8" Type="http://schemas.openxmlformats.org/officeDocument/2006/relationships/hyperlink" Target="https://www.shutterstock.com/es/image-vector/presentation-business-infographic-template-5-options-602824238" TargetMode="External"/><Relationship Id="rId51" Type="http://schemas.openxmlformats.org/officeDocument/2006/relationships/image" Target="media/image31.png"/><Relationship Id="rId3" Type="http://schemas.openxmlformats.org/officeDocument/2006/relationships/settings" Target="settings.xml"/><Relationship Id="rId12" Type="http://schemas.openxmlformats.org/officeDocument/2006/relationships/hyperlink" Target="https://www.shutterstock.com/es/image-vector/infographic-element-icons-3-options-steps-1415676761" TargetMode="External"/><Relationship Id="rId17" Type="http://schemas.openxmlformats.org/officeDocument/2006/relationships/image" Target="media/image6.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hyperlink" Target="https://www.shutterstock.com/es/image-illustration/cargo-group-shipping-concept-international-free-611937239" TargetMode="External"/><Relationship Id="rId46" Type="http://schemas.openxmlformats.org/officeDocument/2006/relationships/hyperlink" Target="https://www.shutterstock.com/es/image-photo/businessman-drawing-global-network-data-exchanges-636494873" TargetMode="External"/><Relationship Id="rId59" Type="http://schemas.openxmlformats.org/officeDocument/2006/relationships/hyperlink" Target="https://www.shutterstock.com/es/image-vector/vector-infographic-label-design-5-options-1213063186" TargetMode="External"/><Relationship Id="rId67" Type="http://schemas.openxmlformats.org/officeDocument/2006/relationships/footer" Target="footer1.xml"/><Relationship Id="rId20" Type="http://schemas.openxmlformats.org/officeDocument/2006/relationships/hyperlink" Target="https://www.shutterstock.com/es/image-photo/innovation-concept-doing-things-new-ways-1494706196" TargetMode="External"/><Relationship Id="rId41" Type="http://schemas.openxmlformats.org/officeDocument/2006/relationships/image" Target="media/image26.png"/><Relationship Id="rId54" Type="http://schemas.openxmlformats.org/officeDocument/2006/relationships/hyperlink" Target="https://www.shutterstock.com/es/image-vector/abstract-3d-digital-illustration-infographic-vector-173371772" TargetMode="External"/><Relationship Id="rId62" Type="http://schemas.openxmlformats.org/officeDocument/2006/relationships/hyperlink" Target="https://www.shutterstock.com/es/image-vector/vector-infographic-elements-thin-line-design-1730300542" TargetMode="External"/></Relationships>
</file>

<file path=word/_rels/footer1.xml.rels><?xml version="1.0" encoding="UTF-8" standalone="yes"?>
<Relationships xmlns="http://schemas.openxmlformats.org/package/2006/relationships"><Relationship Id="rId1" Type="http://schemas.openxmlformats.org/officeDocument/2006/relationships/image" Target="media/image38.png"/></Relationships>
</file>

<file path=word/_rels/header1.xml.rels><?xml version="1.0" encoding="UTF-8" standalone="yes"?>
<Relationships xmlns="http://schemas.openxmlformats.org/package/2006/relationships"><Relationship Id="rId1"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171</TotalTime>
  <Pages>27</Pages>
  <Words>7206</Words>
  <Characters>39638</Characters>
  <Application>Microsoft Office Word</Application>
  <DocSecurity>0</DocSecurity>
  <Lines>330</Lines>
  <Paragraphs>93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46751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Adolfo Barbosa</cp:lastModifiedBy>
  <cp:revision>21</cp:revision>
  <dcterms:created xsi:type="dcterms:W3CDTF">2020-11-03T17:03:00Z</dcterms:created>
  <dcterms:modified xsi:type="dcterms:W3CDTF">2020-11-04T15:20:00Z</dcterms:modified>
</cp:coreProperties>
</file>